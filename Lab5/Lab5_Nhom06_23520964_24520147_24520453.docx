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79BE6DE8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155933E9" w:rsidR="00295F41" w:rsidRPr="00F53B3F" w:rsidRDefault="00295F41" w:rsidP="00295F41">
      <w:pPr>
        <w:jc w:val="center"/>
        <w:rPr>
          <w:b/>
          <w:lang w:val="vi-VN"/>
        </w:rPr>
      </w:pPr>
      <w:r w:rsidRPr="00F53B3F">
        <w:rPr>
          <w:b/>
        </w:rPr>
        <w:t xml:space="preserve">Môn học: </w:t>
      </w:r>
      <w:r w:rsidR="002F3C98" w:rsidRPr="00F53B3F">
        <w:rPr>
          <w:rFonts w:cstheme="minorHAnsi"/>
          <w:b/>
        </w:rPr>
        <w:t>Lập</w:t>
      </w:r>
      <w:r w:rsidR="002F3C98" w:rsidRPr="00F53B3F">
        <w:rPr>
          <w:b/>
          <w:lang w:val="vi-VN"/>
        </w:rPr>
        <w:t xml:space="preserve"> trình hệ thống</w:t>
      </w:r>
    </w:p>
    <w:p w14:paraId="57DD5544" w14:textId="6724EFD2" w:rsidR="00B16956" w:rsidRPr="00F53B3F" w:rsidRDefault="00113984" w:rsidP="00B16956">
      <w:pPr>
        <w:jc w:val="center"/>
        <w:rPr>
          <w:b/>
          <w:lang w:val="vi-VN"/>
        </w:rPr>
      </w:pPr>
      <w:r w:rsidRPr="00F53B3F">
        <w:rPr>
          <w:b/>
          <w:lang w:val="vi-VN"/>
        </w:rPr>
        <w:t>Buổi báo cáo</w:t>
      </w:r>
      <w:r w:rsidR="00B16956" w:rsidRPr="00F53B3F">
        <w:rPr>
          <w:b/>
          <w:lang w:val="vi-VN"/>
        </w:rPr>
        <w:t xml:space="preserve">: </w:t>
      </w:r>
      <w:r w:rsidR="00B77880" w:rsidRPr="00F53B3F">
        <w:rPr>
          <w:b/>
          <w:lang w:val="pt-BR"/>
        </w:rPr>
        <w:t xml:space="preserve">Lab </w:t>
      </w:r>
      <w:r w:rsidR="002F3C98" w:rsidRPr="00F53B3F">
        <w:rPr>
          <w:rFonts w:cstheme="minorHAnsi"/>
          <w:b/>
          <w:lang w:val="pt-BR"/>
        </w:rPr>
        <w:t>0</w:t>
      </w:r>
      <w:r w:rsidR="004936FD">
        <w:rPr>
          <w:rFonts w:cstheme="minorHAnsi"/>
          <w:b/>
          <w:lang w:val="pt-BR"/>
        </w:rPr>
        <w:t>5</w:t>
      </w:r>
    </w:p>
    <w:p w14:paraId="1256D11A" w14:textId="3EE4D41F" w:rsidR="00FF12B3" w:rsidRPr="00F53B3F" w:rsidRDefault="00FF12B3" w:rsidP="00B16956">
      <w:pPr>
        <w:jc w:val="center"/>
        <w:rPr>
          <w:b/>
          <w:lang w:val="vi-VN"/>
        </w:rPr>
      </w:pPr>
      <w:r w:rsidRPr="00F53B3F">
        <w:rPr>
          <w:b/>
          <w:lang w:val="vi-VN"/>
        </w:rPr>
        <w:t xml:space="preserve">Tên chủ đề: </w:t>
      </w:r>
      <w:r w:rsidR="004936FD" w:rsidRPr="004936FD">
        <w:rPr>
          <w:rFonts w:cstheme="minorHAnsi"/>
          <w:bCs/>
          <w:lang w:val="vi-VN"/>
        </w:rPr>
        <w:t>Kỹ thuật Dịch ng</w:t>
      </w:r>
      <w:r w:rsidR="004936FD" w:rsidRPr="004936FD">
        <w:rPr>
          <w:rFonts w:cstheme="minorHAnsi" w:hint="eastAsia"/>
          <w:bCs/>
          <w:lang w:val="vi-VN"/>
        </w:rPr>
        <w:t>ư</w:t>
      </w:r>
      <w:r w:rsidR="004936FD" w:rsidRPr="004936FD">
        <w:rPr>
          <w:rFonts w:cstheme="minorHAnsi"/>
          <w:bCs/>
          <w:lang w:val="vi-VN"/>
        </w:rPr>
        <w:t>ợc (tt)</w:t>
      </w:r>
    </w:p>
    <w:p w14:paraId="733B935F" w14:textId="68AB6A83" w:rsidR="008D0072" w:rsidRPr="002562BD" w:rsidRDefault="008D0072" w:rsidP="00B16956">
      <w:pPr>
        <w:jc w:val="center"/>
        <w:rPr>
          <w:i/>
          <w:lang w:val="vi-VN"/>
        </w:rPr>
      </w:pPr>
      <w:r w:rsidRPr="00F53B3F">
        <w:rPr>
          <w:i/>
          <w:lang w:val="vi-VN"/>
        </w:rPr>
        <w:t xml:space="preserve">GVHD: </w:t>
      </w:r>
      <w:r w:rsidR="001C04D8" w:rsidRPr="00F53B3F">
        <w:rPr>
          <w:rFonts w:cstheme="minorHAnsi"/>
          <w:i/>
          <w:lang w:val="vi-VN"/>
        </w:rPr>
        <w:t>Đỗ</w:t>
      </w:r>
      <w:r w:rsidR="001C04D8" w:rsidRPr="00F53B3F">
        <w:rPr>
          <w:i/>
          <w:lang w:val="vi-VN"/>
        </w:rPr>
        <w:t xml:space="preserve"> </w:t>
      </w:r>
      <w:r w:rsidR="001C04D8" w:rsidRPr="002562BD">
        <w:rPr>
          <w:i/>
          <w:lang w:val="vi-VN"/>
        </w:rPr>
        <w:t xml:space="preserve">Thị </w:t>
      </w:r>
      <w:r w:rsidR="002562BD" w:rsidRPr="002562BD">
        <w:rPr>
          <w:rFonts w:cstheme="minorHAnsi"/>
          <w:i/>
          <w:lang w:val="vi-VN"/>
        </w:rPr>
        <w:t>Thu</w:t>
      </w:r>
      <w:r w:rsidR="002562BD" w:rsidRPr="002562BD">
        <w:rPr>
          <w:i/>
          <w:lang w:val="vi-VN"/>
        </w:rPr>
        <w:t xml:space="preserve"> Hiền</w:t>
      </w:r>
    </w:p>
    <w:p w14:paraId="4095287B" w14:textId="6BAA911C" w:rsidR="00373AED" w:rsidRPr="00F53B3F" w:rsidRDefault="00046F16" w:rsidP="00373AED">
      <w:pPr>
        <w:jc w:val="center"/>
        <w:rPr>
          <w:i/>
          <w:lang w:val="vi-VN"/>
        </w:rPr>
      </w:pPr>
      <w:r w:rsidRPr="00F53B3F">
        <w:rPr>
          <w:i/>
          <w:lang w:val="vi-VN"/>
        </w:rPr>
        <w:t xml:space="preserve">Ngày thực hiện: </w:t>
      </w:r>
      <w:r w:rsidR="001C04D8" w:rsidRPr="00F53B3F">
        <w:rPr>
          <w:rFonts w:cstheme="minorHAnsi"/>
          <w:i/>
          <w:lang w:val="vi-VN"/>
        </w:rPr>
        <w:t>1</w:t>
      </w:r>
      <w:r w:rsidRPr="00F53B3F">
        <w:rPr>
          <w:i/>
          <w:lang w:val="vi-VN"/>
        </w:rPr>
        <w:t>/</w:t>
      </w:r>
      <w:r w:rsidR="001C04D8" w:rsidRPr="00F53B3F">
        <w:rPr>
          <w:rFonts w:cstheme="minorHAnsi"/>
          <w:i/>
          <w:lang w:val="vi-VN"/>
        </w:rPr>
        <w:t>11</w:t>
      </w:r>
      <w:r w:rsidRPr="00F53B3F">
        <w:rPr>
          <w:i/>
          <w:lang w:val="vi-VN"/>
        </w:rPr>
        <w:t>/202</w:t>
      </w:r>
      <w:r w:rsidR="008500E6" w:rsidRPr="00F53B3F">
        <w:rPr>
          <w:i/>
          <w:lang w:val="vi-VN"/>
        </w:rPr>
        <w:t>5</w:t>
      </w:r>
    </w:p>
    <w:p w14:paraId="30312664" w14:textId="5360B88F" w:rsidR="00B16956" w:rsidRPr="00F53B3F" w:rsidRDefault="00B16956" w:rsidP="00373AED">
      <w:pPr>
        <w:jc w:val="center"/>
        <w:rPr>
          <w:b/>
          <w:u w:val="single"/>
          <w:lang w:val="vi-VN"/>
        </w:rPr>
      </w:pPr>
      <w:r w:rsidRPr="00F53B3F">
        <w:rPr>
          <w:b/>
          <w:u w:val="single"/>
          <w:lang w:val="vi-VN"/>
        </w:rPr>
        <w:t>THÔNG TIN CHUNG:</w:t>
      </w:r>
    </w:p>
    <w:p w14:paraId="604AEBF6" w14:textId="66212250" w:rsidR="00DE0762" w:rsidRPr="00F53B3F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F53B3F">
        <w:rPr>
          <w:lang w:val="vi-VN"/>
        </w:rPr>
        <w:t xml:space="preserve">Lớp: </w:t>
      </w:r>
      <w:r w:rsidR="001C04D8" w:rsidRPr="00F53B3F">
        <w:rPr>
          <w:rFonts w:cstheme="minorHAnsi"/>
          <w:lang w:val="vi-VN"/>
        </w:rPr>
        <w:t>NT209</w:t>
      </w:r>
      <w:r w:rsidR="001C04D8" w:rsidRPr="00F53B3F">
        <w:rPr>
          <w:lang w:val="vi-VN"/>
        </w:rPr>
        <w:t>.Q12.ANTT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1"/>
        <w:gridCol w:w="3269"/>
        <w:gridCol w:w="2419"/>
        <w:gridCol w:w="3334"/>
      </w:tblGrid>
      <w:tr w:rsidR="008D0072" w:rsidRPr="00F53B3F" w14:paraId="00A192D9" w14:textId="77777777" w:rsidTr="00B92197">
        <w:trPr>
          <w:trHeight w:val="282"/>
        </w:trPr>
        <w:tc>
          <w:tcPr>
            <w:tcW w:w="771" w:type="dxa"/>
            <w:shd w:val="clear" w:color="auto" w:fill="F4B083" w:themeFill="accent2" w:themeFillTint="99"/>
          </w:tcPr>
          <w:p w14:paraId="395D9C2D" w14:textId="06F0C633" w:rsidR="008D0072" w:rsidRPr="00F53B3F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F53B3F">
              <w:rPr>
                <w:b/>
              </w:rPr>
              <w:t>STT</w:t>
            </w:r>
          </w:p>
        </w:tc>
        <w:tc>
          <w:tcPr>
            <w:tcW w:w="3269" w:type="dxa"/>
            <w:shd w:val="clear" w:color="auto" w:fill="F4B083" w:themeFill="accent2" w:themeFillTint="99"/>
          </w:tcPr>
          <w:p w14:paraId="2450D6E3" w14:textId="69493AB2" w:rsidR="008D0072" w:rsidRPr="00F53B3F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F53B3F">
              <w:rPr>
                <w:b/>
              </w:rPr>
              <w:t>Họ và tên</w:t>
            </w:r>
          </w:p>
        </w:tc>
        <w:tc>
          <w:tcPr>
            <w:tcW w:w="2419" w:type="dxa"/>
            <w:shd w:val="clear" w:color="auto" w:fill="F4B083" w:themeFill="accent2" w:themeFillTint="99"/>
          </w:tcPr>
          <w:p w14:paraId="4C5090D7" w14:textId="33A7CE9B" w:rsidR="008D0072" w:rsidRPr="00F53B3F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F53B3F">
              <w:rPr>
                <w:b/>
              </w:rPr>
              <w:t>MSSV</w:t>
            </w:r>
          </w:p>
        </w:tc>
        <w:tc>
          <w:tcPr>
            <w:tcW w:w="3334" w:type="dxa"/>
            <w:shd w:val="clear" w:color="auto" w:fill="F4B083" w:themeFill="accent2" w:themeFillTint="99"/>
          </w:tcPr>
          <w:p w14:paraId="49D161CB" w14:textId="3A53ACC4" w:rsidR="008D0072" w:rsidRPr="00F53B3F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F53B3F">
              <w:rPr>
                <w:b/>
              </w:rPr>
              <w:t>Email</w:t>
            </w:r>
          </w:p>
        </w:tc>
      </w:tr>
      <w:tr w:rsidR="008D0072" w:rsidRPr="00F53B3F" w14:paraId="1CAB62E8" w14:textId="258E8FF6" w:rsidTr="00081B3F">
        <w:trPr>
          <w:trHeight w:val="282"/>
        </w:trPr>
        <w:tc>
          <w:tcPr>
            <w:tcW w:w="771" w:type="dxa"/>
          </w:tcPr>
          <w:p w14:paraId="62A1CBCD" w14:textId="5F500274" w:rsidR="008D0072" w:rsidRPr="00F53B3F" w:rsidRDefault="008D0072" w:rsidP="00F53B3F">
            <w:pPr>
              <w:tabs>
                <w:tab w:val="left" w:pos="0"/>
              </w:tabs>
              <w:ind w:right="75"/>
              <w:jc w:val="center"/>
              <w:rPr>
                <w:bCs/>
              </w:rPr>
            </w:pPr>
            <w:r w:rsidRPr="00F53B3F">
              <w:rPr>
                <w:bCs/>
              </w:rPr>
              <w:t>1</w:t>
            </w:r>
          </w:p>
        </w:tc>
        <w:tc>
          <w:tcPr>
            <w:tcW w:w="3269" w:type="dxa"/>
          </w:tcPr>
          <w:p w14:paraId="77B2AD33" w14:textId="4EFD7F8F" w:rsidR="008D0072" w:rsidRPr="00F53B3F" w:rsidRDefault="001C04D8" w:rsidP="00F53B3F">
            <w:pPr>
              <w:tabs>
                <w:tab w:val="left" w:pos="6480"/>
              </w:tabs>
              <w:ind w:hanging="17"/>
              <w:jc w:val="center"/>
              <w:rPr>
                <w:bCs/>
                <w:lang w:val="vi-VN"/>
              </w:rPr>
            </w:pPr>
            <w:r w:rsidRPr="00F53B3F">
              <w:rPr>
                <w:rFonts w:cstheme="minorHAnsi"/>
                <w:bCs/>
              </w:rPr>
              <w:t>Nguyễn</w:t>
            </w:r>
            <w:r w:rsidRPr="00F53B3F">
              <w:rPr>
                <w:bCs/>
                <w:lang w:val="vi-VN"/>
              </w:rPr>
              <w:t xml:space="preserve"> Lê Hạ My</w:t>
            </w:r>
          </w:p>
        </w:tc>
        <w:tc>
          <w:tcPr>
            <w:tcW w:w="2419" w:type="dxa"/>
          </w:tcPr>
          <w:p w14:paraId="6F74B605" w14:textId="7A76E7B9" w:rsidR="008D0072" w:rsidRPr="00F53B3F" w:rsidRDefault="001C04D8" w:rsidP="00F53B3F">
            <w:pPr>
              <w:tabs>
                <w:tab w:val="left" w:pos="6480"/>
              </w:tabs>
              <w:jc w:val="center"/>
              <w:rPr>
                <w:bCs/>
              </w:rPr>
            </w:pPr>
            <w:r w:rsidRPr="00F53B3F">
              <w:rPr>
                <w:rFonts w:cstheme="minorHAnsi"/>
                <w:bCs/>
              </w:rPr>
              <w:t>23520964</w:t>
            </w:r>
          </w:p>
        </w:tc>
        <w:tc>
          <w:tcPr>
            <w:tcW w:w="3334" w:type="dxa"/>
          </w:tcPr>
          <w:p w14:paraId="69359CA4" w14:textId="2D7D5EB1" w:rsidR="001C04D8" w:rsidRPr="00F53B3F" w:rsidRDefault="00DE70ED" w:rsidP="00F53B3F">
            <w:pPr>
              <w:tabs>
                <w:tab w:val="left" w:pos="6480"/>
              </w:tabs>
              <w:jc w:val="center"/>
              <w:rPr>
                <w:lang w:val="vi-VN"/>
              </w:rPr>
            </w:pPr>
            <w:hyperlink r:id="rId8" w:history="1">
              <w:r w:rsidRPr="00911B53">
                <w:rPr>
                  <w:rStyle w:val="Hyperlink"/>
                  <w:rFonts w:cstheme="minorHAnsi"/>
                </w:rPr>
                <w:t>23520964</w:t>
              </w:r>
              <w:r w:rsidRPr="00911B53">
                <w:rPr>
                  <w:rStyle w:val="Hyperlink"/>
                  <w:lang w:val="vi-VN"/>
                </w:rPr>
                <w:t>@gm.uit.edu.vn</w:t>
              </w:r>
            </w:hyperlink>
          </w:p>
        </w:tc>
      </w:tr>
      <w:tr w:rsidR="001C04D8" w:rsidRPr="00F53B3F" w14:paraId="10FFC08D" w14:textId="77777777" w:rsidTr="00081B3F">
        <w:trPr>
          <w:trHeight w:val="282"/>
        </w:trPr>
        <w:tc>
          <w:tcPr>
            <w:tcW w:w="771" w:type="dxa"/>
          </w:tcPr>
          <w:p w14:paraId="69C5BBEE" w14:textId="4A8BD4FF" w:rsidR="001C04D8" w:rsidRPr="00F53B3F" w:rsidRDefault="001C04D8" w:rsidP="00F53B3F">
            <w:pPr>
              <w:tabs>
                <w:tab w:val="left" w:pos="0"/>
              </w:tabs>
              <w:ind w:right="75"/>
              <w:jc w:val="center"/>
              <w:rPr>
                <w:bCs/>
              </w:rPr>
            </w:pPr>
            <w:r w:rsidRPr="00F53B3F">
              <w:rPr>
                <w:rFonts w:cstheme="minorHAnsi"/>
                <w:bCs/>
              </w:rPr>
              <w:t>2</w:t>
            </w:r>
          </w:p>
        </w:tc>
        <w:tc>
          <w:tcPr>
            <w:tcW w:w="3269" w:type="dxa"/>
          </w:tcPr>
          <w:p w14:paraId="61C78F8C" w14:textId="779580C8" w:rsidR="001C04D8" w:rsidRPr="00F53B3F" w:rsidRDefault="001C04D8" w:rsidP="00F53B3F">
            <w:pPr>
              <w:tabs>
                <w:tab w:val="left" w:pos="6480"/>
              </w:tabs>
              <w:ind w:hanging="17"/>
              <w:jc w:val="center"/>
              <w:rPr>
                <w:rFonts w:cstheme="minorHAnsi"/>
                <w:bCs/>
                <w:lang w:val="vi-VN"/>
              </w:rPr>
            </w:pPr>
            <w:r w:rsidRPr="00F53B3F">
              <w:rPr>
                <w:rFonts w:cstheme="minorHAnsi"/>
                <w:bCs/>
              </w:rPr>
              <w:t>Đặng</w:t>
            </w:r>
            <w:r w:rsidRPr="00F53B3F">
              <w:rPr>
                <w:rFonts w:cstheme="minorHAnsi"/>
                <w:bCs/>
                <w:lang w:val="vi-VN"/>
              </w:rPr>
              <w:t xml:space="preserve"> Nguyễn Gia Bảo</w:t>
            </w:r>
          </w:p>
        </w:tc>
        <w:tc>
          <w:tcPr>
            <w:tcW w:w="2419" w:type="dxa"/>
          </w:tcPr>
          <w:p w14:paraId="3FDAD1E4" w14:textId="35AF8A15" w:rsidR="001C04D8" w:rsidRPr="00F53B3F" w:rsidRDefault="00F53B3F" w:rsidP="00F53B3F">
            <w:pPr>
              <w:tabs>
                <w:tab w:val="left" w:pos="6480"/>
              </w:tabs>
              <w:jc w:val="center"/>
              <w:rPr>
                <w:rFonts w:cstheme="minorHAnsi"/>
                <w:bCs/>
              </w:rPr>
            </w:pPr>
            <w:r w:rsidRPr="00F53B3F">
              <w:rPr>
                <w:rFonts w:cstheme="minorHAnsi"/>
                <w:bCs/>
              </w:rPr>
              <w:t>24520147</w:t>
            </w:r>
          </w:p>
        </w:tc>
        <w:tc>
          <w:tcPr>
            <w:tcW w:w="3334" w:type="dxa"/>
          </w:tcPr>
          <w:p w14:paraId="48B2DE1C" w14:textId="38665B80" w:rsidR="001C04D8" w:rsidRPr="00F53B3F" w:rsidRDefault="00F53B3F" w:rsidP="00F53B3F">
            <w:pPr>
              <w:tabs>
                <w:tab w:val="left" w:pos="6480"/>
              </w:tabs>
              <w:jc w:val="center"/>
              <w:rPr>
                <w:rFonts w:cstheme="minorHAnsi"/>
                <w:lang w:val="vi-VN"/>
              </w:rPr>
            </w:pPr>
            <w:hyperlink r:id="rId9" w:history="1">
              <w:r w:rsidRPr="00F53B3F">
                <w:rPr>
                  <w:rStyle w:val="Hyperlink"/>
                  <w:rFonts w:cstheme="minorHAnsi"/>
                </w:rPr>
                <w:t>24520147</w:t>
              </w:r>
              <w:r w:rsidRPr="00F53B3F">
                <w:rPr>
                  <w:rStyle w:val="Hyperlink"/>
                  <w:rFonts w:cstheme="minorHAnsi"/>
                  <w:lang w:val="vi-VN"/>
                </w:rPr>
                <w:t>@gm.uit.edu.vn</w:t>
              </w:r>
            </w:hyperlink>
          </w:p>
        </w:tc>
      </w:tr>
      <w:tr w:rsidR="00F53B3F" w:rsidRPr="00F53B3F" w14:paraId="143FF7ED" w14:textId="77777777" w:rsidTr="00081B3F">
        <w:trPr>
          <w:trHeight w:val="282"/>
        </w:trPr>
        <w:tc>
          <w:tcPr>
            <w:tcW w:w="771" w:type="dxa"/>
          </w:tcPr>
          <w:p w14:paraId="2D97756A" w14:textId="5221F299" w:rsidR="00F53B3F" w:rsidRPr="00F53B3F" w:rsidRDefault="00F53B3F" w:rsidP="00F53B3F">
            <w:pPr>
              <w:tabs>
                <w:tab w:val="left" w:pos="0"/>
              </w:tabs>
              <w:ind w:right="75"/>
              <w:jc w:val="center"/>
              <w:rPr>
                <w:rFonts w:cstheme="minorHAnsi"/>
                <w:bCs/>
              </w:rPr>
            </w:pPr>
            <w:r w:rsidRPr="00F53B3F">
              <w:rPr>
                <w:rFonts w:cstheme="minorHAnsi"/>
                <w:bCs/>
              </w:rPr>
              <w:t>3</w:t>
            </w:r>
          </w:p>
        </w:tc>
        <w:tc>
          <w:tcPr>
            <w:tcW w:w="3269" w:type="dxa"/>
          </w:tcPr>
          <w:p w14:paraId="2680321C" w14:textId="3BDE38E4" w:rsidR="00F53B3F" w:rsidRPr="00F53B3F" w:rsidRDefault="00F53B3F" w:rsidP="00F53B3F">
            <w:pPr>
              <w:tabs>
                <w:tab w:val="left" w:pos="6480"/>
              </w:tabs>
              <w:ind w:hanging="17"/>
              <w:jc w:val="center"/>
              <w:rPr>
                <w:rFonts w:cstheme="minorHAnsi"/>
                <w:bCs/>
                <w:lang w:val="vi-VN"/>
              </w:rPr>
            </w:pPr>
            <w:r w:rsidRPr="00F53B3F">
              <w:rPr>
                <w:rFonts w:cstheme="minorHAnsi"/>
                <w:bCs/>
              </w:rPr>
              <w:t>Nguyễn</w:t>
            </w:r>
            <w:r w:rsidRPr="00F53B3F">
              <w:rPr>
                <w:rFonts w:cstheme="minorHAnsi"/>
                <w:bCs/>
                <w:lang w:val="vi-VN"/>
              </w:rPr>
              <w:t xml:space="preserve"> Vũ Đức Hạnh</w:t>
            </w:r>
          </w:p>
        </w:tc>
        <w:tc>
          <w:tcPr>
            <w:tcW w:w="2419" w:type="dxa"/>
          </w:tcPr>
          <w:p w14:paraId="1F0F2468" w14:textId="7048FB47" w:rsidR="00F53B3F" w:rsidRPr="00F53B3F" w:rsidRDefault="00F53B3F" w:rsidP="00F53B3F">
            <w:pPr>
              <w:tabs>
                <w:tab w:val="left" w:pos="6480"/>
              </w:tabs>
              <w:jc w:val="center"/>
              <w:rPr>
                <w:rFonts w:cstheme="minorHAnsi"/>
                <w:bCs/>
              </w:rPr>
            </w:pPr>
            <w:r w:rsidRPr="00F53B3F">
              <w:rPr>
                <w:rFonts w:cstheme="minorHAnsi"/>
                <w:bCs/>
              </w:rPr>
              <w:t>24520453</w:t>
            </w:r>
          </w:p>
        </w:tc>
        <w:tc>
          <w:tcPr>
            <w:tcW w:w="3334" w:type="dxa"/>
          </w:tcPr>
          <w:p w14:paraId="22F46128" w14:textId="159E802F" w:rsidR="00F53B3F" w:rsidRPr="00F53B3F" w:rsidRDefault="00F53B3F" w:rsidP="00F53B3F">
            <w:pPr>
              <w:tabs>
                <w:tab w:val="left" w:pos="6480"/>
              </w:tabs>
              <w:jc w:val="center"/>
              <w:rPr>
                <w:rFonts w:cstheme="minorHAnsi"/>
                <w:lang w:val="vi-VN"/>
              </w:rPr>
            </w:pPr>
            <w:hyperlink r:id="rId10" w:history="1">
              <w:r w:rsidRPr="00F53B3F">
                <w:rPr>
                  <w:rStyle w:val="Hyperlink"/>
                  <w:rFonts w:cstheme="minorHAnsi"/>
                </w:rPr>
                <w:t>24520453</w:t>
              </w:r>
              <w:r w:rsidRPr="00F53B3F">
                <w:rPr>
                  <w:rStyle w:val="Hyperlink"/>
                  <w:rFonts w:cstheme="minorHAnsi"/>
                  <w:lang w:val="vi-VN"/>
                </w:rPr>
                <w:t>@gm.uit.edu.vn</w:t>
              </w:r>
            </w:hyperlink>
          </w:p>
        </w:tc>
      </w:tr>
    </w:tbl>
    <w:p w14:paraId="34A84C6C" w14:textId="47684C7E" w:rsidR="00B16956" w:rsidRPr="00373AED" w:rsidRDefault="00B16956" w:rsidP="00B16956"/>
    <w:p w14:paraId="1E559670" w14:textId="578275F0" w:rsidR="007A23C0" w:rsidRDefault="007A23C0" w:rsidP="00D1136F"/>
    <w:p w14:paraId="69F2B54F" w14:textId="0EF1D326" w:rsidR="00AF38BE" w:rsidRDefault="00AF38BE">
      <w:pPr>
        <w:spacing w:after="0"/>
        <w:rPr>
          <w:rFonts w:asciiTheme="minorHAnsi" w:eastAsiaTheme="majorEastAsia" w:hAnsiTheme="minorHAnsi" w:cstheme="majorBidi"/>
          <w:b/>
          <w:spacing w:val="-10"/>
          <w:sz w:val="40"/>
          <w:szCs w:val="40"/>
          <w:lang w:val="vi-VN"/>
        </w:rPr>
      </w:pPr>
    </w:p>
    <w:p w14:paraId="6D126512" w14:textId="5B5337A0" w:rsidR="006549A1" w:rsidRDefault="006549A1">
      <w:pPr>
        <w:spacing w:after="0"/>
        <w:rPr>
          <w:rFonts w:asciiTheme="minorHAnsi" w:eastAsiaTheme="majorEastAsia" w:hAnsiTheme="minorHAnsi" w:cstheme="majorBidi"/>
          <w:b/>
          <w:spacing w:val="-10"/>
          <w:sz w:val="40"/>
          <w:szCs w:val="40"/>
          <w:lang w:val="vi-VN"/>
        </w:rPr>
      </w:pPr>
    </w:p>
    <w:p w14:paraId="54BBDF41" w14:textId="1DE24D91" w:rsidR="006549A1" w:rsidRDefault="006549A1">
      <w:pPr>
        <w:spacing w:after="0"/>
        <w:rPr>
          <w:rFonts w:asciiTheme="minorHAnsi" w:eastAsiaTheme="majorEastAsia" w:hAnsiTheme="minorHAnsi" w:cstheme="majorBidi"/>
          <w:b/>
          <w:spacing w:val="-10"/>
          <w:sz w:val="40"/>
          <w:szCs w:val="40"/>
          <w:lang w:val="vi-VN"/>
        </w:rPr>
      </w:pPr>
    </w:p>
    <w:p w14:paraId="6CB379D7" w14:textId="00BA0C8D" w:rsidR="006549A1" w:rsidRDefault="006549A1">
      <w:pPr>
        <w:spacing w:after="0"/>
        <w:rPr>
          <w:rFonts w:asciiTheme="minorHAnsi" w:eastAsiaTheme="majorEastAsia" w:hAnsiTheme="minorHAnsi" w:cstheme="majorBidi"/>
          <w:b/>
          <w:spacing w:val="-10"/>
          <w:sz w:val="40"/>
          <w:szCs w:val="40"/>
          <w:lang w:val="vi-VN"/>
        </w:rPr>
      </w:pPr>
    </w:p>
    <w:p w14:paraId="4E0164E1" w14:textId="06835438" w:rsidR="006549A1" w:rsidRDefault="006549A1">
      <w:pPr>
        <w:spacing w:after="0"/>
        <w:rPr>
          <w:rFonts w:asciiTheme="minorHAnsi" w:eastAsiaTheme="majorEastAsia" w:hAnsiTheme="minorHAnsi" w:cstheme="majorBidi"/>
          <w:b/>
          <w:spacing w:val="-10"/>
          <w:sz w:val="40"/>
          <w:szCs w:val="40"/>
          <w:lang w:val="vi-VN"/>
        </w:rPr>
      </w:pPr>
    </w:p>
    <w:p w14:paraId="49F7687A" w14:textId="6E6556D0" w:rsidR="006549A1" w:rsidRDefault="006549A1">
      <w:pPr>
        <w:spacing w:after="0"/>
        <w:rPr>
          <w:rFonts w:asciiTheme="minorHAnsi" w:eastAsiaTheme="majorEastAsia" w:hAnsiTheme="minorHAnsi" w:cstheme="majorBidi"/>
          <w:b/>
          <w:spacing w:val="-10"/>
          <w:sz w:val="40"/>
          <w:szCs w:val="40"/>
          <w:lang w:val="vi-VN"/>
        </w:rPr>
      </w:pPr>
    </w:p>
    <w:p w14:paraId="66492625" w14:textId="4B32E948" w:rsidR="006549A1" w:rsidRDefault="006549A1">
      <w:pPr>
        <w:spacing w:after="0"/>
        <w:rPr>
          <w:rFonts w:asciiTheme="minorHAnsi" w:eastAsiaTheme="majorEastAsia" w:hAnsiTheme="minorHAnsi" w:cstheme="majorBidi"/>
          <w:b/>
          <w:spacing w:val="-10"/>
          <w:sz w:val="40"/>
          <w:szCs w:val="40"/>
          <w:lang w:val="vi-VN"/>
        </w:rPr>
      </w:pPr>
    </w:p>
    <w:p w14:paraId="4CB398A2" w14:textId="77777777" w:rsidR="00787109" w:rsidRDefault="00787109">
      <w:pPr>
        <w:spacing w:after="0"/>
        <w:rPr>
          <w:rFonts w:eastAsiaTheme="majorEastAsia" w:cstheme="majorBidi"/>
          <w:b/>
          <w:spacing w:val="-10"/>
          <w:sz w:val="40"/>
          <w:szCs w:val="40"/>
        </w:rPr>
      </w:pPr>
      <w:r>
        <w:rPr>
          <w:sz w:val="40"/>
          <w:szCs w:val="40"/>
        </w:rPr>
        <w:br w:type="page"/>
      </w:r>
    </w:p>
    <w:p w14:paraId="65723B19" w14:textId="1D226CC6" w:rsidR="00BA539D" w:rsidRPr="00AF38BE" w:rsidRDefault="00926DAB" w:rsidP="17B6793F">
      <w:pPr>
        <w:pStyle w:val="Title"/>
        <w:spacing w:before="360" w:after="0"/>
        <w:rPr>
          <w:rFonts w:asciiTheme="minorHAnsi" w:hAnsiTheme="minorHAnsi"/>
          <w:sz w:val="40"/>
          <w:szCs w:val="40"/>
          <w:lang w:val="vi-VN"/>
        </w:rPr>
      </w:pPr>
      <w:r w:rsidRPr="00373AED">
        <w:rPr>
          <w:rFonts w:ascii="UTM Avo" w:hAnsi="UTM Avo"/>
          <w:sz w:val="40"/>
          <w:szCs w:val="40"/>
        </w:rPr>
        <w:lastRenderedPageBreak/>
        <w:t>BÁO CÁO CHI TIẾT</w:t>
      </w:r>
    </w:p>
    <w:p w14:paraId="1E16847A" w14:textId="1302F104" w:rsidR="00DA79E0" w:rsidRDefault="006608BF" w:rsidP="00DA79E0">
      <w:pPr>
        <w:pStyle w:val="Heading2"/>
      </w:pPr>
      <w:r w:rsidRPr="00DE70ED">
        <w:t>Phân tích và tìm passphrase cố định của basic-reverse với option 1.  Báo cáo phương pháp phân tích, input tìm được và hình ảnh minh chứng chạy file.</w:t>
      </w:r>
    </w:p>
    <w:p w14:paraId="34558B80" w14:textId="4A6507E0" w:rsidR="00E4158A" w:rsidRDefault="006E4B58" w:rsidP="00E4158A">
      <w:pPr>
        <w:rPr>
          <w:rFonts w:asciiTheme="minorHAnsi" w:hAnsiTheme="minorHAnsi" w:cstheme="minorHAnsi"/>
          <w:lang w:val="vi-VN"/>
        </w:rPr>
      </w:pPr>
      <w:r>
        <w:t xml:space="preserve">- </w:t>
      </w:r>
      <w:r>
        <w:rPr>
          <w:rFonts w:asciiTheme="minorHAnsi" w:hAnsiTheme="minorHAnsi" w:cstheme="minorHAnsi"/>
        </w:rPr>
        <w:t>Kết</w:t>
      </w:r>
      <w:r>
        <w:rPr>
          <w:rFonts w:asciiTheme="minorHAnsi" w:hAnsiTheme="minorHAnsi" w:cstheme="minorHAnsi"/>
          <w:lang w:val="vi-VN"/>
        </w:rPr>
        <w:t xml:space="preserve"> quả </w:t>
      </w:r>
      <w:r w:rsidR="00940100">
        <w:rPr>
          <w:rFonts w:asciiTheme="minorHAnsi" w:hAnsiTheme="minorHAnsi" w:cstheme="minorHAnsi"/>
          <w:lang w:val="vi-VN"/>
        </w:rPr>
        <w:t>passphrase cần tìm là: “Out of sight out of mind”.</w:t>
      </w:r>
    </w:p>
    <w:p w14:paraId="6E3BE824" w14:textId="23C9FC12" w:rsidR="006E4B58" w:rsidRDefault="006E4B58" w:rsidP="006E4B58">
      <w:pPr>
        <w:jc w:val="center"/>
        <w:rPr>
          <w:rFonts w:asciiTheme="minorHAnsi" w:hAnsiTheme="minorHAnsi"/>
          <w:lang w:val="vi-VN"/>
        </w:rPr>
      </w:pPr>
      <w:r>
        <w:rPr>
          <w:noProof/>
        </w:rPr>
        <w:drawing>
          <wp:inline distT="0" distB="0" distL="0" distR="0" wp14:anchorId="4C900806" wp14:editId="7CA15DC4">
            <wp:extent cx="4213274" cy="1707395"/>
            <wp:effectExtent l="0" t="0" r="0" b="7620"/>
            <wp:docPr id="1964314461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14461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3274" cy="17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1BC8" w14:textId="7F52D1CF" w:rsidR="00CF41E8" w:rsidRDefault="00CF41E8" w:rsidP="00CF41E8">
      <w:pPr>
        <w:pStyle w:val="Hinh"/>
        <w:rPr>
          <w:lang w:val="vi-VN"/>
        </w:rPr>
      </w:pPr>
      <w:r>
        <w:rPr>
          <w:lang w:val="vi-VN"/>
        </w:rPr>
        <w:t>Kết quả passphrase của basice-reverse khi chạy với option 1.</w:t>
      </w:r>
    </w:p>
    <w:p w14:paraId="6CF3BAF7" w14:textId="1A60E143" w:rsidR="00940100" w:rsidRPr="006E4B58" w:rsidRDefault="00940100" w:rsidP="00CF41E8">
      <w:pPr>
        <w:rPr>
          <w:lang w:val="vi-VN"/>
        </w:rPr>
      </w:pPr>
      <w:r>
        <w:rPr>
          <w:lang w:val="vi-VN"/>
        </w:rPr>
        <w:t xml:space="preserve">* </w:t>
      </w:r>
      <w:r w:rsidR="006E4B58">
        <w:rPr>
          <w:lang w:val="vi-VN"/>
        </w:rPr>
        <w:t xml:space="preserve">Phương pháp phân </w:t>
      </w:r>
      <w:r>
        <w:rPr>
          <w:lang w:val="vi-VN"/>
        </w:rPr>
        <w:t>tích</w:t>
      </w:r>
    </w:p>
    <w:p w14:paraId="70CC7183" w14:textId="7573267F" w:rsidR="00940100" w:rsidRDefault="00940100" w:rsidP="00CF41E8">
      <w:pPr>
        <w:rPr>
          <w:lang w:val="vi-VN"/>
        </w:rPr>
      </w:pPr>
      <w:r>
        <w:rPr>
          <w:lang w:val="vi-VN"/>
        </w:rPr>
        <w:t xml:space="preserve">- Chạy file basic-reverse bằng IDA, </w:t>
      </w:r>
      <w:r w:rsidR="0044463B">
        <w:rPr>
          <w:lang w:val="vi-VN"/>
        </w:rPr>
        <w:t>ta chọn view code assembly và pseudo</w:t>
      </w:r>
    </w:p>
    <w:p w14:paraId="13950062" w14:textId="1B8712A9" w:rsidR="0044463B" w:rsidRDefault="0044463B" w:rsidP="00CF41E8">
      <w:pPr>
        <w:rPr>
          <w:lang w:val="vi-VN"/>
        </w:rPr>
      </w:pPr>
      <w:r>
        <w:rPr>
          <w:lang w:val="vi-VN"/>
        </w:rPr>
        <w:t>- Nếu người dùng chọn 1, chương trình nhảy vào hàm hardCode().</w:t>
      </w:r>
    </w:p>
    <w:p w14:paraId="5EEDE9AD" w14:textId="09FD2965" w:rsidR="007544B7" w:rsidRDefault="007544B7" w:rsidP="00CF41E8">
      <w:pPr>
        <w:jc w:val="center"/>
        <w:rPr>
          <w:rFonts w:asciiTheme="minorHAnsi" w:hAnsiTheme="minorHAnsi"/>
          <w:lang w:val="vi-VN"/>
        </w:rPr>
      </w:pPr>
      <w:r w:rsidRPr="007544B7">
        <w:rPr>
          <w:noProof/>
        </w:rPr>
        <w:drawing>
          <wp:inline distT="0" distB="0" distL="0" distR="0" wp14:anchorId="53B6E475" wp14:editId="793A545C">
            <wp:extent cx="5500468" cy="876191"/>
            <wp:effectExtent l="0" t="0" r="5080" b="635"/>
            <wp:docPr id="469901158" name="Hình ảnh 1" descr="Ảnh có chứa văn bản, ảnh chụp màn hình, Phông chữ, hà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01158" name="Hình ảnh 1" descr="Ảnh có chứa văn bản, ảnh chụp màn hình, Phông chữ, hàng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9162" cy="88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1EFB" w14:textId="7386EF2B" w:rsidR="00E13ED7" w:rsidRPr="00E13ED7" w:rsidRDefault="00CF41E8" w:rsidP="00E13ED7">
      <w:pPr>
        <w:pStyle w:val="Hinh"/>
        <w:rPr>
          <w:lang w:val="vi-VN"/>
        </w:rPr>
      </w:pPr>
      <w:r>
        <w:rPr>
          <w:lang w:val="vi-VN"/>
        </w:rPr>
        <w:t>Mã pseudocode của điều kiện khi nhập 1.</w:t>
      </w:r>
    </w:p>
    <w:p w14:paraId="14281AC8" w14:textId="41944C0E" w:rsidR="00E13ED7" w:rsidRDefault="0044463B" w:rsidP="00CF41E8">
      <w:pPr>
        <w:rPr>
          <w:rFonts w:asciiTheme="minorHAnsi" w:hAnsiTheme="minorHAnsi"/>
          <w:lang w:val="vi-VN"/>
        </w:rPr>
      </w:pPr>
      <w:r>
        <w:rPr>
          <w:lang w:val="vi-VN"/>
        </w:rPr>
        <w:t>- Phân tích hàm hardCode():</w:t>
      </w:r>
      <w:r w:rsidR="00E13ED7">
        <w:rPr>
          <w:rFonts w:asciiTheme="minorHAnsi" w:hAnsiTheme="minorHAnsi"/>
          <w:lang w:val="vi-VN"/>
        </w:rPr>
        <w:t xml:space="preserve"> </w:t>
      </w:r>
      <w:r w:rsidR="00D6545E">
        <w:rPr>
          <w:lang w:val="vi-VN"/>
        </w:rPr>
        <w:t>char s1[</w:t>
      </w:r>
      <w:r w:rsidR="00E13ED7" w:rsidRPr="66725813">
        <w:rPr>
          <w:rFonts w:asciiTheme="minorHAnsi" w:hAnsiTheme="minorHAnsi" w:cstheme="minorBidi"/>
          <w:lang w:val="vi-VN"/>
        </w:rPr>
        <w:t>1000</w:t>
      </w:r>
      <w:r w:rsidR="00E13ED7">
        <w:rPr>
          <w:rFonts w:asciiTheme="minorHAnsi" w:hAnsiTheme="minorHAnsi"/>
          <w:lang w:val="vi-VN"/>
        </w:rPr>
        <w:t>]</w:t>
      </w:r>
    </w:p>
    <w:p w14:paraId="47EAD410" w14:textId="01D1CBB0" w:rsidR="0044463B" w:rsidRDefault="00E13ED7" w:rsidP="00CF41E8">
      <w:pPr>
        <w:rPr>
          <w:lang w:val="vi-VN"/>
        </w:rPr>
      </w:pPr>
      <w:r w:rsidRPr="00E13ED7">
        <w:rPr>
          <w:rFonts w:asciiTheme="minorHAnsi" w:eastAsia="Wingdings" w:hAnsiTheme="minorHAnsi" w:cs="Wingdings"/>
          <w:lang w:val="vi-VN"/>
        </w:rPr>
        <w:sym w:font="Wingdings" w:char="F0E0"/>
      </w:r>
      <w:r>
        <w:rPr>
          <w:rFonts w:asciiTheme="minorHAnsi" w:hAnsiTheme="minorHAnsi"/>
          <w:lang w:val="vi-VN"/>
        </w:rPr>
        <w:t xml:space="preserve"> </w:t>
      </w:r>
      <w:r w:rsidR="00D6545E">
        <w:rPr>
          <w:lang w:val="vi-VN"/>
        </w:rPr>
        <w:t>chuẩn bị buffer chứa input, tạo biến s1 dùng để lưu chuỗi người dùng nhập.</w:t>
      </w:r>
    </w:p>
    <w:p w14:paraId="7EB552D6" w14:textId="1655509E" w:rsidR="0044463B" w:rsidRDefault="0044463B" w:rsidP="00D6545E">
      <w:pPr>
        <w:jc w:val="center"/>
        <w:rPr>
          <w:rFonts w:asciiTheme="minorHAnsi" w:hAnsiTheme="minorHAnsi"/>
          <w:lang w:val="vi-VN"/>
        </w:rPr>
      </w:pPr>
      <w:r>
        <w:rPr>
          <w:noProof/>
        </w:rPr>
        <w:lastRenderedPageBreak/>
        <w:drawing>
          <wp:inline distT="0" distB="0" distL="0" distR="0" wp14:anchorId="575FB042" wp14:editId="0CE4ED71">
            <wp:extent cx="4642338" cy="2234125"/>
            <wp:effectExtent l="0" t="0" r="6350" b="0"/>
            <wp:docPr id="674827317" name="Hình ảnh 1" descr="Ảnh có chứa văn bản, ảnh chụp màn hình, Phông chữ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27317" name="Hình ảnh 1" descr="Ảnh có chứa văn bản, ảnh chụp màn hình, Phông chữ, màn hình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9525" cy="224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9786" w14:textId="1DDC1DAC" w:rsidR="00CF41E8" w:rsidRDefault="00CF41E8" w:rsidP="00CF41E8">
      <w:pPr>
        <w:pStyle w:val="Hinh"/>
        <w:rPr>
          <w:lang w:val="vi-VN"/>
        </w:rPr>
      </w:pPr>
      <w:r>
        <w:rPr>
          <w:lang w:val="vi-VN"/>
        </w:rPr>
        <w:t xml:space="preserve">Chi tiết hàm </w:t>
      </w:r>
      <w:r w:rsidRPr="00CF41E8">
        <w:rPr>
          <w:rStyle w:val="HinhChar"/>
          <w:rFonts w:eastAsia="Calibri"/>
        </w:rPr>
        <w:t>hardCode</w:t>
      </w:r>
      <w:r>
        <w:rPr>
          <w:lang w:val="vi-VN"/>
        </w:rPr>
        <w:t>().</w:t>
      </w:r>
    </w:p>
    <w:p w14:paraId="089D9516" w14:textId="71880875" w:rsidR="00D6545E" w:rsidRDefault="009F1781" w:rsidP="00CF41E8">
      <w:pPr>
        <w:rPr>
          <w:lang w:val="vi-VN"/>
        </w:rPr>
      </w:pPr>
      <w:r w:rsidRPr="009F1781">
        <w:rPr>
          <w:lang w:val="vi-VN"/>
        </w:rPr>
        <w:t>puts("Enter the hard-coded password (option 1):");</w:t>
      </w:r>
      <w:r w:rsidR="000A6943">
        <w:rPr>
          <w:lang w:val="vi-VN"/>
        </w:rPr>
        <w:t xml:space="preserve"> </w:t>
      </w:r>
    </w:p>
    <w:p w14:paraId="029F3480" w14:textId="60FB22B7" w:rsidR="000A6943" w:rsidRDefault="000A6943" w:rsidP="00CF41E8">
      <w:pPr>
        <w:rPr>
          <w:lang w:val="vi-VN"/>
        </w:rPr>
      </w:pPr>
      <w:r w:rsidRPr="000A6943">
        <w:rPr>
          <w:rFonts w:ascii="Wingdings" w:eastAsia="Wingdings" w:hAnsi="Wingdings" w:cs="Wingdings"/>
          <w:lang w:val="vi-VN"/>
        </w:rPr>
        <w:sym w:font="Wingdings" w:char="F0E0"/>
      </w:r>
      <w:r>
        <w:rPr>
          <w:lang w:val="vi-VN"/>
        </w:rPr>
        <w:t xml:space="preserve"> Yêu cầu nhập password</w:t>
      </w:r>
    </w:p>
    <w:p w14:paraId="5E0FFF57" w14:textId="7D6C73B0" w:rsidR="000A6943" w:rsidRDefault="000A6943" w:rsidP="00CF41E8">
      <w:pPr>
        <w:rPr>
          <w:lang w:val="vi-VN"/>
        </w:rPr>
      </w:pPr>
      <w:r>
        <w:rPr>
          <w:lang w:val="vi-VN"/>
        </w:rPr>
        <w:t xml:space="preserve">+ Đọc chuỗi người dùng nhập: </w:t>
      </w:r>
      <w:r w:rsidRPr="000A6943">
        <w:rPr>
          <w:lang w:val="vi-VN"/>
        </w:rPr>
        <w:t>scanf("%[^\n]", s1);</w:t>
      </w:r>
      <w:r>
        <w:rPr>
          <w:lang w:val="vi-VN"/>
        </w:rPr>
        <w:t xml:space="preserve"> </w:t>
      </w:r>
    </w:p>
    <w:p w14:paraId="263D9DF7" w14:textId="4BF26770" w:rsidR="000A6943" w:rsidRDefault="4F971C93" w:rsidP="00CF41E8">
      <w:pPr>
        <w:rPr>
          <w:lang w:val="vi-VN"/>
        </w:rPr>
      </w:pPr>
      <w:r w:rsidRPr="4F971C93">
        <w:rPr>
          <w:rFonts w:eastAsia="Wingdings" w:cs="Wingdings"/>
          <w:lang w:val="vi-VN"/>
        </w:rPr>
        <w:t>à</w:t>
      </w:r>
      <w:r w:rsidR="00C23AFF">
        <w:rPr>
          <w:lang w:val="vi-VN"/>
        </w:rPr>
        <w:t xml:space="preserve"> Cho phép nhập cả chuỗi dài, bao gồm cả khảong trắng (</w:t>
      </w:r>
      <w:r w:rsidR="00C23AFF" w:rsidRPr="00C23AFF">
        <w:rPr>
          <w:lang w:val="vi-VN"/>
        </w:rPr>
        <w:t xml:space="preserve">%[^\n] nghĩa là: đọc toàn bộ chuỗi đến khi gặp xuống </w:t>
      </w:r>
      <w:r w:rsidR="00C23AFF">
        <w:rPr>
          <w:lang w:val="vi-VN"/>
        </w:rPr>
        <w:t>dòng).</w:t>
      </w:r>
    </w:p>
    <w:p w14:paraId="1E8250EF" w14:textId="41814813" w:rsidR="00533D21" w:rsidRDefault="00533D21" w:rsidP="00CF41E8">
      <w:pPr>
        <w:rPr>
          <w:lang w:val="vi-VN"/>
        </w:rPr>
      </w:pPr>
      <w:r>
        <w:rPr>
          <w:lang w:val="vi-VN"/>
        </w:rPr>
        <w:t xml:space="preserve">+ In lại chuỗi người dùng nhập: </w:t>
      </w:r>
      <w:r w:rsidRPr="00533D21">
        <w:rPr>
          <w:lang w:val="vi-VN"/>
        </w:rPr>
        <w:t>printf("Your input hard-coded password: %s\n", s1);</w:t>
      </w:r>
    </w:p>
    <w:p w14:paraId="1652FE94" w14:textId="680028E2" w:rsidR="00533D21" w:rsidRDefault="00533D21" w:rsidP="00CF41E8">
      <w:pPr>
        <w:rPr>
          <w:lang w:val="vi-VN"/>
        </w:rPr>
      </w:pPr>
      <w:r>
        <w:rPr>
          <w:lang w:val="vi-VN"/>
        </w:rPr>
        <w:t xml:space="preserve">+ So sánh password: </w:t>
      </w:r>
      <w:r w:rsidRPr="00533D21">
        <w:rPr>
          <w:lang w:val="vi-VN"/>
        </w:rPr>
        <w:t>if ( !strcmp(s1, "Out of sight out of mind") )</w:t>
      </w:r>
    </w:p>
    <w:p w14:paraId="44599637" w14:textId="03AC87B8" w:rsidR="00533D21" w:rsidRPr="00E13ED7" w:rsidRDefault="00533D21" w:rsidP="00E13ED7">
      <w:pPr>
        <w:pStyle w:val="ListParagraph"/>
        <w:numPr>
          <w:ilvl w:val="0"/>
          <w:numId w:val="45"/>
        </w:numPr>
        <w:rPr>
          <w:lang w:val="vi-VN"/>
        </w:rPr>
      </w:pPr>
      <w:r w:rsidRPr="00E13ED7">
        <w:rPr>
          <w:lang w:val="vi-VN"/>
        </w:rPr>
        <w:t>strcmp(a, b) trả về 0 nếu bằng nhau</w:t>
      </w:r>
    </w:p>
    <w:p w14:paraId="7304016C" w14:textId="70D78A95" w:rsidR="00533D21" w:rsidRPr="00E13ED7" w:rsidRDefault="00533D21" w:rsidP="00E13ED7">
      <w:pPr>
        <w:pStyle w:val="ListParagraph"/>
        <w:numPr>
          <w:ilvl w:val="0"/>
          <w:numId w:val="45"/>
        </w:numPr>
        <w:rPr>
          <w:lang w:val="vi-VN"/>
        </w:rPr>
      </w:pPr>
      <w:r w:rsidRPr="00E13ED7">
        <w:rPr>
          <w:lang w:val="vi-VN"/>
        </w:rPr>
        <w:t>!strcmp(a, b) tức là (strcmp == 0), chuỗi nhập vào giống với chuỗi cho trước trong code.</w:t>
      </w:r>
    </w:p>
    <w:p w14:paraId="7FA8E365" w14:textId="33D4D54F" w:rsidR="00A76F20" w:rsidRPr="00184582" w:rsidRDefault="00E13ED7" w:rsidP="00CF41E8">
      <w:pPr>
        <w:rPr>
          <w:lang w:val="vi-VN"/>
        </w:rPr>
      </w:pPr>
      <w:r>
        <w:rPr>
          <w:rFonts w:asciiTheme="minorHAnsi" w:eastAsia="Wingdings" w:hAnsiTheme="minorHAnsi" w:cs="Wingdings"/>
          <w:lang w:val="vi-VN"/>
        </w:rPr>
        <w:t xml:space="preserve">- </w:t>
      </w:r>
      <w:r w:rsidR="00533D21">
        <w:rPr>
          <w:lang w:val="vi-VN"/>
        </w:rPr>
        <w:t>Nên để nhập đúng thì hard-coded password phải là: “Out of sight out of mind”.</w:t>
      </w:r>
    </w:p>
    <w:p w14:paraId="5072522B" w14:textId="09E593E5" w:rsidR="00DA79E0" w:rsidRDefault="00DA79E0" w:rsidP="00DE70ED">
      <w:pPr>
        <w:rPr>
          <w:rFonts w:asciiTheme="minorHAnsi" w:hAnsiTheme="minorHAnsi"/>
          <w:lang w:val="vi-VN"/>
        </w:rPr>
      </w:pPr>
      <w:r>
        <w:rPr>
          <w:noProof/>
        </w:rPr>
        <w:lastRenderedPageBreak/>
        <w:drawing>
          <wp:inline distT="0" distB="0" distL="0" distR="0" wp14:anchorId="35CC9B00" wp14:editId="6E321308">
            <wp:extent cx="6115050" cy="3189605"/>
            <wp:effectExtent l="0" t="0" r="0" b="0"/>
            <wp:docPr id="765212863" name="Hình ảnh 1" descr="Ảnh có chứa văn bản, ảnh chụp màn hình, hà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12863" name="Hình ảnh 1" descr="Ảnh có chứa văn bản, ảnh chụp màn hình, hàng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A1DB" w14:textId="3F180B4D" w:rsidR="006C4014" w:rsidRPr="00E13ED7" w:rsidRDefault="00CF41E8" w:rsidP="00CF41E8">
      <w:pPr>
        <w:pStyle w:val="Hinh"/>
        <w:rPr>
          <w:lang w:val="vi-VN"/>
        </w:rPr>
      </w:pPr>
      <w:r>
        <w:rPr>
          <w:lang w:val="vi-VN"/>
        </w:rPr>
        <w:t>Mã assembly của hàm hardCode().</w:t>
      </w:r>
    </w:p>
    <w:tbl>
      <w:tblPr>
        <w:tblpPr w:leftFromText="180" w:rightFromText="180" w:topFromText="180" w:bottomFromText="180" w:vertAnchor="text"/>
        <w:tblW w:w="9208" w:type="dxa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ayout w:type="fixed"/>
        <w:tblLook w:val="0400" w:firstRow="0" w:lastRow="0" w:firstColumn="0" w:lastColumn="0" w:noHBand="0" w:noVBand="1"/>
      </w:tblPr>
      <w:tblGrid>
        <w:gridCol w:w="9208"/>
      </w:tblGrid>
      <w:tr w:rsidR="00E13ED7" w14:paraId="036F6CFD" w14:textId="77777777" w:rsidTr="00DB098D">
        <w:tc>
          <w:tcPr>
            <w:tcW w:w="9208" w:type="dxa"/>
            <w:shd w:val="clear" w:color="auto" w:fill="F2F2F2"/>
          </w:tcPr>
          <w:p w14:paraId="43753403" w14:textId="280251C2" w:rsidR="00E13ED7" w:rsidRPr="00E13ED7" w:rsidRDefault="00E13ED7" w:rsidP="00E13ED7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.text:08048782</w:t>
            </w:r>
            <w:r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  <w:t xml:space="preserve"> 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call</w:t>
            </w:r>
            <w:r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  <w:t xml:space="preserve"> 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 xml:space="preserve">__isoc99_scanf    </w:t>
            </w:r>
          </w:p>
          <w:p w14:paraId="02592937" w14:textId="60256A1B" w:rsidR="00E13ED7" w:rsidRPr="00E13ED7" w:rsidRDefault="00E13ED7" w:rsidP="00E13ED7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.text:08048788 cmp  ebp+var_14], 1 # so s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á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nh biến u4 với 1</w:t>
            </w:r>
          </w:p>
          <w:p w14:paraId="1DB9FEC4" w14:textId="6AF06DFA" w:rsidR="00E13ED7" w:rsidRDefault="00E13ED7" w:rsidP="00E13ED7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.text:0804878F jz   hardCode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ab/>
              <w:t># nếu bằng, nhảy v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à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 xml:space="preserve">o hardCode 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 h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à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m b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ê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n d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ư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ới</w:t>
            </w:r>
          </w:p>
        </w:tc>
      </w:tr>
    </w:tbl>
    <w:p w14:paraId="57877A9A" w14:textId="05B16E25" w:rsidR="00DB55D3" w:rsidRDefault="00E13ED7" w:rsidP="00CF41E8">
      <w:pPr>
        <w:rPr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="00DB55D3">
        <w:rPr>
          <w:lang w:val="vi-VN"/>
        </w:rPr>
        <w:t>Khi nhập “1”, chương trình chạy vào hàm hardCode().</w:t>
      </w:r>
    </w:p>
    <w:p w14:paraId="7E7B07EF" w14:textId="7DBA8326" w:rsidR="00E13ED7" w:rsidRPr="00E13ED7" w:rsidRDefault="00E13ED7" w:rsidP="00E13ED7">
      <w:pPr>
        <w:pStyle w:val="Hinh"/>
        <w:numPr>
          <w:ilvl w:val="0"/>
          <w:numId w:val="0"/>
        </w:numPr>
        <w:ind w:left="360"/>
        <w:rPr>
          <w:rFonts w:asciiTheme="minorHAnsi" w:hAnsiTheme="minorHAnsi"/>
          <w:lang w:val="vi-VN"/>
        </w:rPr>
      </w:pPr>
    </w:p>
    <w:tbl>
      <w:tblPr>
        <w:tblpPr w:leftFromText="180" w:rightFromText="180" w:topFromText="180" w:bottomFromText="180" w:vertAnchor="text"/>
        <w:tblW w:w="9208" w:type="dxa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ayout w:type="fixed"/>
        <w:tblLook w:val="0400" w:firstRow="0" w:lastRow="0" w:firstColumn="0" w:lastColumn="0" w:noHBand="0" w:noVBand="1"/>
      </w:tblPr>
      <w:tblGrid>
        <w:gridCol w:w="9208"/>
      </w:tblGrid>
      <w:tr w:rsidR="00E13ED7" w14:paraId="46DC8132" w14:textId="77777777" w:rsidTr="00DB098D">
        <w:tc>
          <w:tcPr>
            <w:tcW w:w="9208" w:type="dxa"/>
            <w:shd w:val="clear" w:color="auto" w:fill="F2F2F2"/>
          </w:tcPr>
          <w:p w14:paraId="07C6B6CF" w14:textId="77777777" w:rsidR="00E13ED7" w:rsidRPr="00E13ED7" w:rsidRDefault="00E13ED7" w:rsidP="00DB098D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.text:08048782</w:t>
            </w:r>
            <w:r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  <w:t xml:space="preserve"> 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call</w:t>
            </w:r>
            <w:r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  <w:t xml:space="preserve"> 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 xml:space="preserve">__isoc99_scanf    </w:t>
            </w:r>
          </w:p>
          <w:p w14:paraId="6D5FCC1C" w14:textId="77777777" w:rsidR="00E13ED7" w:rsidRPr="00E13ED7" w:rsidRDefault="00E13ED7" w:rsidP="00DB098D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.text:08048788 cmp  ebp+var_14], 1 # so s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á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nh biến u4 với 1</w:t>
            </w:r>
          </w:p>
          <w:p w14:paraId="0F262EC2" w14:textId="77777777" w:rsidR="00E13ED7" w:rsidRDefault="00E13ED7" w:rsidP="00DB098D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.text:0804878F jz   hardCode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ab/>
              <w:t># nếu bằng, nhảy v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à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 xml:space="preserve">o hardCode 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 h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à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m b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ê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n d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ư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ới</w:t>
            </w:r>
          </w:p>
        </w:tc>
      </w:tr>
    </w:tbl>
    <w:p w14:paraId="09F9EE7C" w14:textId="4C6E89FC" w:rsidR="00E13ED7" w:rsidRPr="00E13ED7" w:rsidRDefault="00E13ED7" w:rsidP="00E13ED7">
      <w:pPr>
        <w:pStyle w:val="Hinh"/>
        <w:numPr>
          <w:ilvl w:val="0"/>
          <w:numId w:val="0"/>
        </w:numPr>
        <w:ind w:left="360"/>
        <w:rPr>
          <w:rFonts w:asciiTheme="minorHAnsi" w:hAnsiTheme="minorHAnsi"/>
          <w:lang w:val="vi-VN"/>
        </w:rPr>
      </w:pPr>
    </w:p>
    <w:tbl>
      <w:tblPr>
        <w:tblpPr w:leftFromText="180" w:rightFromText="180" w:topFromText="180" w:bottomFromText="180" w:vertAnchor="text"/>
        <w:tblW w:w="9208" w:type="dxa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ayout w:type="fixed"/>
        <w:tblLook w:val="0400" w:firstRow="0" w:lastRow="0" w:firstColumn="0" w:lastColumn="0" w:noHBand="0" w:noVBand="1"/>
      </w:tblPr>
      <w:tblGrid>
        <w:gridCol w:w="9208"/>
      </w:tblGrid>
      <w:tr w:rsidR="00E13ED7" w14:paraId="3D12FBAA" w14:textId="77777777" w:rsidTr="00DB098D">
        <w:tc>
          <w:tcPr>
            <w:tcW w:w="9208" w:type="dxa"/>
            <w:shd w:val="clear" w:color="auto" w:fill="F2F2F2"/>
          </w:tcPr>
          <w:p w14:paraId="6BC00EF2" w14:textId="1BD7F8E4" w:rsidR="00E13ED7" w:rsidRPr="00E13ED7" w:rsidRDefault="00E13ED7" w:rsidP="00E13ED7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.text:08048744</w:t>
            </w:r>
            <w:r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call</w:t>
            </w:r>
            <w:r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  <w:t xml:space="preserve"> 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_getchar</w:t>
            </w:r>
          </w:p>
          <w:p w14:paraId="420A4D3B" w14:textId="0FBCA16D" w:rsidR="00E13ED7" w:rsidRPr="00E13ED7" w:rsidRDefault="00E13ED7" w:rsidP="00E13ED7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.text:08048749 push offset aEnterTheHardCo ; "Enter the hard-coded password (option 1)..."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ab/>
              <w:t xml:space="preserve"># push 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đ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ịa chỉ chuỗi v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à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o stack</w:t>
            </w:r>
          </w:p>
          <w:p w14:paraId="6AB857F3" w14:textId="4DBB86E4" w:rsidR="00E13ED7" w:rsidRPr="00D24AA6" w:rsidRDefault="00E13ED7" w:rsidP="00E13ED7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</w:pP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.text:0804874E call</w:t>
            </w:r>
            <w:r w:rsidR="00D24AA6"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  <w:t xml:space="preserve"> 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>_puts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ab/>
              <w:t xml:space="preserve"># in chuỗi: 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“</w:t>
            </w:r>
            <w:r w:rsidRPr="00E13ED7">
              <w:rPr>
                <w:rFonts w:ascii="Courier New" w:eastAsia="Courier New" w:hAnsi="Courier New" w:cs="Courier New"/>
                <w:sz w:val="24"/>
                <w:szCs w:val="24"/>
              </w:rPr>
              <w:t xml:space="preserve">Enter the hard-coded password </w:t>
            </w:r>
            <w:r w:rsidRPr="00E13ED7">
              <w:rPr>
                <w:rFonts w:ascii="Courier New" w:eastAsia="Courier New" w:hAnsi="Courier New" w:cs="Courier New" w:hint="eastAsia"/>
                <w:sz w:val="24"/>
                <w:szCs w:val="24"/>
              </w:rPr>
              <w:t>…”</w:t>
            </w:r>
          </w:p>
        </w:tc>
      </w:tr>
    </w:tbl>
    <w:p w14:paraId="67DAE66F" w14:textId="548CE196" w:rsidR="00CF483F" w:rsidRDefault="4A98AC68" w:rsidP="00CF41E8">
      <w:pPr>
        <w:rPr>
          <w:rFonts w:asciiTheme="minorHAnsi" w:hAnsiTheme="minorHAnsi"/>
          <w:lang w:val="vi-VN"/>
        </w:rPr>
      </w:pPr>
      <w:r w:rsidRPr="4A98AC68">
        <w:rPr>
          <w:rFonts w:ascii="Wingdings" w:eastAsia="Wingdings" w:hAnsi="Wingdings" w:cs="Wingdings"/>
          <w:lang w:val="vi-VN"/>
        </w:rPr>
        <w:t>à</w:t>
      </w:r>
      <w:r w:rsidR="00CF483F">
        <w:rPr>
          <w:lang w:val="vi-VN"/>
        </w:rPr>
        <w:t xml:space="preserve"> yêu cầu nhập password.</w:t>
      </w:r>
    </w:p>
    <w:p w14:paraId="6A5BF786" w14:textId="75405FBC" w:rsidR="00D24AA6" w:rsidRDefault="00D24AA6" w:rsidP="00CF41E8">
      <w:pPr>
        <w:rPr>
          <w:rFonts w:asciiTheme="minorHAnsi" w:hAnsiTheme="minorHAnsi"/>
          <w:lang w:val="vi-VN"/>
        </w:rPr>
      </w:pPr>
    </w:p>
    <w:tbl>
      <w:tblPr>
        <w:tblpPr w:leftFromText="180" w:rightFromText="180" w:topFromText="180" w:bottomFromText="180" w:vertAnchor="text"/>
        <w:tblW w:w="9208" w:type="dxa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ayout w:type="fixed"/>
        <w:tblLook w:val="0400" w:firstRow="0" w:lastRow="0" w:firstColumn="0" w:lastColumn="0" w:noHBand="0" w:noVBand="1"/>
      </w:tblPr>
      <w:tblGrid>
        <w:gridCol w:w="9208"/>
      </w:tblGrid>
      <w:tr w:rsidR="00D24AA6" w14:paraId="009772F6" w14:textId="77777777" w:rsidTr="00DB098D">
        <w:tc>
          <w:tcPr>
            <w:tcW w:w="9208" w:type="dxa"/>
            <w:shd w:val="clear" w:color="auto" w:fill="F2F2F2"/>
          </w:tcPr>
          <w:p w14:paraId="4C8947A8" w14:textId="68049B65" w:rsidR="00D24AA6" w:rsidRPr="00D24AA6" w:rsidRDefault="00D24AA6" w:rsidP="00D24AA6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lastRenderedPageBreak/>
              <w:t>.text:08048756</w:t>
            </w:r>
            <w:r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  <w:t xml:space="preserve"> 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 xml:space="preserve">lea 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eax</w:t>
            </w:r>
            <w:r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  <w:t xml:space="preserve">, 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[ebp+s1]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ab/>
              <w:t xml:space="preserve"># lấy </w:t>
            </w:r>
            <w:r w:rsidRPr="00D24AA6">
              <w:rPr>
                <w:rFonts w:ascii="Courier New" w:eastAsia="Courier New" w:hAnsi="Courier New" w:cs="Courier New" w:hint="eastAsia"/>
                <w:sz w:val="24"/>
                <w:szCs w:val="24"/>
              </w:rPr>
              <w:t>đ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ịa chỉ biến s1</w:t>
            </w:r>
          </w:p>
          <w:p w14:paraId="498EE666" w14:textId="0E78F133" w:rsidR="00D24AA6" w:rsidRPr="00D24AA6" w:rsidRDefault="00D24AA6" w:rsidP="00D24AA6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.text:08048759 push eax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ab/>
              <w:t xml:space="preserve"># tham số 2 của scanf 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 vị tr</w:t>
            </w:r>
            <w:r w:rsidRPr="00D24AA6">
              <w:rPr>
                <w:rFonts w:ascii="Courier New" w:eastAsia="Courier New" w:hAnsi="Courier New" w:cs="Courier New" w:hint="eastAsia"/>
                <w:sz w:val="24"/>
                <w:szCs w:val="24"/>
              </w:rPr>
              <w:t>í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 xml:space="preserve"> l</w:t>
            </w:r>
            <w:r w:rsidRPr="00D24AA6">
              <w:rPr>
                <w:rFonts w:ascii="Courier New" w:eastAsia="Courier New" w:hAnsi="Courier New" w:cs="Courier New" w:hint="eastAsia"/>
                <w:sz w:val="24"/>
                <w:szCs w:val="24"/>
              </w:rPr>
              <w:t>ư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u input</w:t>
            </w:r>
          </w:p>
          <w:p w14:paraId="0A29C640" w14:textId="459041D9" w:rsidR="00D24AA6" w:rsidRPr="00D24AA6" w:rsidRDefault="00D24AA6" w:rsidP="00D24AA6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.text:0804875C push offset asc_8048C7E ; "%[^\n]"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ab/>
              <w:t xml:space="preserve">#tham số 1 của scanf </w:t>
            </w:r>
            <w:r w:rsidRPr="00D24AA6">
              <w:rPr>
                <w:rFonts w:ascii="Courier New" w:eastAsia="Courier New" w:hAnsi="Courier New" w:cs="Courier New" w:hint="eastAsia"/>
                <w:sz w:val="24"/>
                <w:szCs w:val="24"/>
              </w:rPr>
              <w:t>đ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 xml:space="preserve">ịnh dạng </w:t>
            </w:r>
            <w:r w:rsidRPr="00D24AA6">
              <w:rPr>
                <w:rFonts w:ascii="Courier New" w:eastAsia="Courier New" w:hAnsi="Courier New" w:cs="Courier New" w:hint="eastAsia"/>
                <w:sz w:val="24"/>
                <w:szCs w:val="24"/>
              </w:rPr>
              <w:t>đ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ọc chuỗi</w:t>
            </w:r>
          </w:p>
          <w:p w14:paraId="7FA74E00" w14:textId="13B6081B" w:rsidR="00D24AA6" w:rsidRPr="00D24AA6" w:rsidRDefault="00D24AA6" w:rsidP="00D24AA6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.text:08048761 call __isoc99_scanf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ab/>
              <w:t xml:space="preserve"># </w:t>
            </w:r>
            <w:r w:rsidRPr="00D24AA6">
              <w:rPr>
                <w:rFonts w:ascii="Courier New" w:eastAsia="Courier New" w:hAnsi="Courier New" w:cs="Courier New" w:hint="eastAsia"/>
                <w:sz w:val="24"/>
                <w:szCs w:val="24"/>
              </w:rPr>
              <w:t>đ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ọc chuỗi nhập v</w:t>
            </w:r>
            <w:r w:rsidRPr="00D24AA6">
              <w:rPr>
                <w:rFonts w:ascii="Courier New" w:eastAsia="Courier New" w:hAnsi="Courier New" w:cs="Courier New" w:hint="eastAsia"/>
                <w:sz w:val="24"/>
                <w:szCs w:val="24"/>
              </w:rPr>
              <w:t>à</w:t>
            </w: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o</w:t>
            </w:r>
          </w:p>
          <w:p w14:paraId="50686483" w14:textId="77777777" w:rsidR="00D24AA6" w:rsidRPr="00D24AA6" w:rsidRDefault="00D24AA6" w:rsidP="00D24AA6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</w:p>
          <w:p w14:paraId="4FE4E203" w14:textId="545E9700" w:rsidR="00D24AA6" w:rsidRPr="00D24AA6" w:rsidRDefault="00D24AA6" w:rsidP="00D24AA6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.text:0804876D lea eax, [ebp+s1]</w:t>
            </w:r>
          </w:p>
          <w:p w14:paraId="1ABF6090" w14:textId="4EA7EFB4" w:rsidR="00D24AA6" w:rsidRPr="00D24AA6" w:rsidRDefault="00D24AA6" w:rsidP="00D24AA6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.text:08048770 push eax</w:t>
            </w:r>
          </w:p>
          <w:p w14:paraId="3AE83520" w14:textId="4904123B" w:rsidR="00D24AA6" w:rsidRPr="00D24AA6" w:rsidRDefault="00D24AA6" w:rsidP="00D24AA6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.text:08048775 push offset format ; "Your input hard-coded password: %s\n"</w:t>
            </w:r>
          </w:p>
          <w:p w14:paraId="6CF15003" w14:textId="1E814BD6" w:rsidR="00D24AA6" w:rsidRPr="00D24AA6" w:rsidRDefault="00D24AA6" w:rsidP="00D24AA6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</w:pPr>
            <w:r w:rsidRPr="00D24AA6">
              <w:rPr>
                <w:rFonts w:ascii="Courier New" w:eastAsia="Courier New" w:hAnsi="Courier New" w:cs="Courier New"/>
                <w:sz w:val="24"/>
                <w:szCs w:val="24"/>
              </w:rPr>
              <w:t>.text:0804877A call _printf</w:t>
            </w:r>
          </w:p>
        </w:tc>
      </w:tr>
    </w:tbl>
    <w:p w14:paraId="44F86893" w14:textId="2DF2424A" w:rsidR="00B87EEF" w:rsidRDefault="4A98AC68" w:rsidP="00CF41E8">
      <w:pPr>
        <w:rPr>
          <w:lang w:val="vi-VN"/>
        </w:rPr>
      </w:pPr>
      <w:r w:rsidRPr="4A98AC68">
        <w:rPr>
          <w:rFonts w:ascii="Wingdings" w:eastAsia="Wingdings" w:hAnsi="Wingdings" w:cs="Wingdings"/>
          <w:lang w:val="vi-VN"/>
        </w:rPr>
        <w:t>à</w:t>
      </w:r>
      <w:r w:rsidR="00B87EEF">
        <w:rPr>
          <w:lang w:val="vi-VN"/>
        </w:rPr>
        <w:t xml:space="preserve"> In lại chuỗi người dùng nhập</w:t>
      </w:r>
    </w:p>
    <w:p w14:paraId="307C1B3A" w14:textId="7EDE5676" w:rsidR="00F85A02" w:rsidRDefault="00F85A02" w:rsidP="00CF41E8">
      <w:pPr>
        <w:rPr>
          <w:rFonts w:asciiTheme="minorHAnsi" w:hAnsiTheme="minorHAnsi"/>
          <w:lang w:val="vi-VN"/>
        </w:rPr>
      </w:pPr>
    </w:p>
    <w:tbl>
      <w:tblPr>
        <w:tblpPr w:leftFromText="180" w:rightFromText="180" w:topFromText="180" w:bottomFromText="180" w:vertAnchor="text"/>
        <w:tblW w:w="9208" w:type="dxa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ayout w:type="fixed"/>
        <w:tblLook w:val="0400" w:firstRow="0" w:lastRow="0" w:firstColumn="0" w:lastColumn="0" w:noHBand="0" w:noVBand="1"/>
      </w:tblPr>
      <w:tblGrid>
        <w:gridCol w:w="9208"/>
      </w:tblGrid>
      <w:tr w:rsidR="00D24AA6" w14:paraId="4AA042B7" w14:textId="77777777" w:rsidTr="66725813">
        <w:tc>
          <w:tcPr>
            <w:tcW w:w="9208" w:type="dxa"/>
            <w:shd w:val="clear" w:color="auto" w:fill="F2F2F2" w:themeFill="background1" w:themeFillShade="F2"/>
          </w:tcPr>
          <w:p w14:paraId="4E2C8F6F" w14:textId="0DEAA977" w:rsidR="001C77E9" w:rsidRPr="001C77E9" w:rsidRDefault="001C77E9" w:rsidP="001C77E9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.text:08048785</w:t>
            </w:r>
            <w:r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  <w:t xml:space="preserve"> 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push offset s2 ; "Out of sight out of mind"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ab/>
              <w:t xml:space="preserve"># push </w:t>
            </w:r>
            <w:r w:rsidRPr="001C77E9">
              <w:rPr>
                <w:rFonts w:ascii="Courier New" w:eastAsia="Courier New" w:hAnsi="Courier New" w:cs="Courier New" w:hint="eastAsia"/>
                <w:sz w:val="24"/>
                <w:szCs w:val="24"/>
              </w:rPr>
              <w:t>đ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 xml:space="preserve">ịa chỉ chuỗi </w:t>
            </w:r>
            <w:r w:rsidRPr="001C77E9">
              <w:rPr>
                <w:rFonts w:ascii="Courier New" w:eastAsia="Courier New" w:hAnsi="Courier New" w:cs="Courier New" w:hint="eastAsia"/>
                <w:sz w:val="24"/>
                <w:szCs w:val="24"/>
              </w:rPr>
              <w:t>“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Out of sight out of mind</w:t>
            </w:r>
            <w:r w:rsidRPr="001C77E9">
              <w:rPr>
                <w:rFonts w:ascii="Courier New" w:eastAsia="Courier New" w:hAnsi="Courier New" w:cs="Courier New" w:hint="eastAsia"/>
                <w:sz w:val="24"/>
                <w:szCs w:val="24"/>
              </w:rPr>
              <w:t>”</w:t>
            </w:r>
          </w:p>
          <w:p w14:paraId="1E8784BF" w14:textId="7ED0707B" w:rsidR="001C77E9" w:rsidRPr="001C77E9" w:rsidRDefault="001C77E9" w:rsidP="001C77E9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.text:0804878A lea eax, [ebp+s1]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ab/>
              <w:t xml:space="preserve"># push </w:t>
            </w:r>
            <w:r w:rsidRPr="001C77E9">
              <w:rPr>
                <w:rFonts w:ascii="Courier New" w:eastAsia="Courier New" w:hAnsi="Courier New" w:cs="Courier New" w:hint="eastAsia"/>
                <w:sz w:val="24"/>
                <w:szCs w:val="24"/>
              </w:rPr>
              <w:t>đ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ịa chỉ s1 (chuỗi ng</w:t>
            </w:r>
            <w:r w:rsidRPr="001C77E9">
              <w:rPr>
                <w:rFonts w:ascii="Courier New" w:eastAsia="Courier New" w:hAnsi="Courier New" w:cs="Courier New" w:hint="eastAsia"/>
                <w:sz w:val="24"/>
                <w:szCs w:val="24"/>
              </w:rPr>
              <w:t>ư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ời d</w:t>
            </w:r>
            <w:r w:rsidRPr="001C77E9">
              <w:rPr>
                <w:rFonts w:ascii="Courier New" w:eastAsia="Courier New" w:hAnsi="Courier New" w:cs="Courier New" w:hint="eastAsia"/>
                <w:sz w:val="24"/>
                <w:szCs w:val="24"/>
              </w:rPr>
              <w:t>ù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ng nhập v</w:t>
            </w:r>
            <w:r w:rsidRPr="001C77E9">
              <w:rPr>
                <w:rFonts w:ascii="Courier New" w:eastAsia="Courier New" w:hAnsi="Courier New" w:cs="Courier New" w:hint="eastAsia"/>
                <w:sz w:val="24"/>
                <w:szCs w:val="24"/>
              </w:rPr>
              <w:t>à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o)</w:t>
            </w:r>
          </w:p>
          <w:p w14:paraId="4FFC4AAF" w14:textId="6D60DBFD" w:rsidR="001C77E9" w:rsidRPr="001C77E9" w:rsidRDefault="001C77E9" w:rsidP="001C77E9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.text:0804878D push eax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ab/>
              <w:t># gọi strcmp(s1, s2)</w:t>
            </w:r>
          </w:p>
          <w:p w14:paraId="1CC9F75D" w14:textId="12D0EFEA" w:rsidR="001C77E9" w:rsidRPr="001C77E9" w:rsidRDefault="001C77E9" w:rsidP="001C77E9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.text:0804878E call _strcmp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</w:p>
          <w:p w14:paraId="0B2371D2" w14:textId="7B1B9061" w:rsidR="001C77E9" w:rsidRPr="001C77E9" w:rsidRDefault="001C77E9" w:rsidP="001C77E9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.text:08048793 test eax, eax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ab/>
              <w:t># kiểm tra kết quả strcmp</w:t>
            </w:r>
          </w:p>
          <w:p w14:paraId="1791ACD6" w14:textId="55CCE903" w:rsidR="00D24AA6" w:rsidRPr="00D24AA6" w:rsidRDefault="001C77E9" w:rsidP="001C77E9">
            <w:pPr>
              <w:keepNext/>
              <w:keepLines/>
              <w:tabs>
                <w:tab w:val="left" w:pos="284"/>
                <w:tab w:val="left" w:pos="567"/>
                <w:tab w:val="left" w:pos="851"/>
                <w:tab w:val="left" w:pos="1134"/>
                <w:tab w:val="left" w:pos="1418"/>
                <w:tab w:val="left" w:pos="1701"/>
                <w:tab w:val="left" w:pos="1985"/>
                <w:tab w:val="left" w:pos="2268"/>
                <w:tab w:val="left" w:pos="2552"/>
                <w:tab w:val="left" w:pos="2835"/>
                <w:tab w:val="left" w:pos="3119"/>
                <w:tab w:val="left" w:pos="3402"/>
              </w:tabs>
              <w:spacing w:after="0"/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</w:pP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.text:08048795 jnz short loc_80487A9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ab/>
              <w:t># nếu kh</w:t>
            </w:r>
            <w:r w:rsidRPr="001C77E9">
              <w:rPr>
                <w:rFonts w:ascii="Courier New" w:eastAsia="Courier New" w:hAnsi="Courier New" w:cs="Courier New" w:hint="eastAsia"/>
                <w:sz w:val="24"/>
                <w:szCs w:val="24"/>
              </w:rPr>
              <w:t>á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 xml:space="preserve">c 0 </w:t>
            </w:r>
            <w:r w:rsidRPr="001C77E9">
              <w:rPr>
                <w:rFonts w:ascii="Wingdings" w:eastAsia="Wingdings" w:hAnsi="Wingdings" w:cs="Wingdings"/>
                <w:sz w:val="24"/>
                <w:szCs w:val="24"/>
                <w:lang w:val="vi-VN"/>
              </w:rPr>
              <w:sym w:font="Wingdings" w:char="F0E0"/>
            </w:r>
            <w:r>
              <w:rPr>
                <w:rFonts w:ascii="Courier New" w:eastAsia="Courier New" w:hAnsi="Courier New" w:cs="Courier New"/>
                <w:sz w:val="24"/>
                <w:szCs w:val="24"/>
                <w:lang w:val="vi-VN"/>
              </w:rPr>
              <w:t xml:space="preserve"> </w:t>
            </w:r>
            <w:r w:rsidRPr="001C77E9">
              <w:rPr>
                <w:rFonts w:ascii="Courier New" w:eastAsia="Courier New" w:hAnsi="Courier New" w:cs="Courier New"/>
                <w:sz w:val="24"/>
                <w:szCs w:val="24"/>
              </w:rPr>
              <w:t>password sai</w:t>
            </w:r>
          </w:p>
        </w:tc>
      </w:tr>
    </w:tbl>
    <w:p w14:paraId="724FD893" w14:textId="40991859" w:rsidR="00CF41E8" w:rsidRPr="00184582" w:rsidRDefault="00CF41E8" w:rsidP="00CF41E8">
      <w:pPr>
        <w:rPr>
          <w:lang w:val="vi-VN"/>
        </w:rPr>
      </w:pPr>
      <w:r>
        <w:rPr>
          <w:lang w:val="vi-VN"/>
        </w:rPr>
        <w:t>+ Hàm success_1 in ra thông báo khi nhập đúng hardcode yêu cầu.</w:t>
      </w:r>
    </w:p>
    <w:p w14:paraId="00622A79" w14:textId="4D1A47F4" w:rsidR="00E4158A" w:rsidRDefault="003C5E4E" w:rsidP="00E4158A">
      <w:pPr>
        <w:jc w:val="center"/>
        <w:rPr>
          <w:rFonts w:asciiTheme="minorHAnsi" w:hAnsiTheme="minorHAnsi"/>
          <w:lang w:val="vi-VN"/>
        </w:rPr>
      </w:pPr>
      <w:r>
        <w:rPr>
          <w:noProof/>
        </w:rPr>
        <w:drawing>
          <wp:inline distT="0" distB="0" distL="0" distR="0" wp14:anchorId="7B8044B4" wp14:editId="0A232780">
            <wp:extent cx="6115050" cy="554990"/>
            <wp:effectExtent l="0" t="0" r="0" b="0"/>
            <wp:docPr id="10708870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87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FE29" w14:textId="095D6ACC" w:rsidR="00CF41E8" w:rsidRDefault="00CF41E8" w:rsidP="00CF41E8">
      <w:pPr>
        <w:pStyle w:val="Hinh"/>
        <w:rPr>
          <w:lang w:val="vi-VN"/>
        </w:rPr>
      </w:pPr>
      <w:r>
        <w:rPr>
          <w:lang w:val="vi-VN"/>
        </w:rPr>
        <w:t>Hàm success_1.</w:t>
      </w:r>
    </w:p>
    <w:p w14:paraId="47B5FB7E" w14:textId="1E95FCB9" w:rsidR="007C20D9" w:rsidRPr="007C20D9" w:rsidRDefault="007C20D9" w:rsidP="00E4158A">
      <w:pPr>
        <w:jc w:val="center"/>
        <w:rPr>
          <w:rFonts w:asciiTheme="minorHAnsi" w:hAnsiTheme="minorHAnsi"/>
          <w:lang w:val="vi-VN"/>
        </w:rPr>
      </w:pPr>
      <w:r w:rsidRPr="007C20D9">
        <w:rPr>
          <w:rFonts w:asciiTheme="minorHAnsi" w:hAnsiTheme="minorHAnsi"/>
          <w:noProof/>
          <w:lang w:val="vi-VN"/>
        </w:rPr>
        <w:drawing>
          <wp:inline distT="0" distB="0" distL="0" distR="0" wp14:anchorId="7B0CF801" wp14:editId="3CA4A923">
            <wp:extent cx="6115050" cy="1704975"/>
            <wp:effectExtent l="0" t="0" r="0" b="9525"/>
            <wp:docPr id="923178194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78194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0DEE" w14:textId="44A39C7B" w:rsidR="0077275B" w:rsidRPr="00CF41E8" w:rsidRDefault="00CF41E8" w:rsidP="00CF41E8">
      <w:pPr>
        <w:pStyle w:val="Hinh"/>
        <w:rPr>
          <w:lang w:val="vi-VN"/>
        </w:rPr>
      </w:pPr>
      <w:r>
        <w:t>Mã</w:t>
      </w:r>
      <w:r>
        <w:rPr>
          <w:lang w:val="vi-VN"/>
        </w:rPr>
        <w:t xml:space="preserve"> assembly của hàm success_1</w:t>
      </w:r>
    </w:p>
    <w:p w14:paraId="2EB8249E" w14:textId="6FABDA1A" w:rsidR="00D33F9E" w:rsidRDefault="00DE70ED" w:rsidP="00D33F9E">
      <w:pPr>
        <w:pStyle w:val="Heading2"/>
        <w:rPr>
          <w:rFonts w:asciiTheme="minorHAnsi" w:hAnsiTheme="minorHAnsi"/>
          <w:lang w:val="vi-VN"/>
        </w:rPr>
      </w:pPr>
      <w:r w:rsidRPr="00DE70ED">
        <w:lastRenderedPageBreak/>
        <w:t>Phân tích và tìm cặp số nguyên của basic-reverse với option 2.  Báo cáo phương pháp phân tích, input tìm được và hình ảnh minh chứng chạy file.</w:t>
      </w:r>
    </w:p>
    <w:p w14:paraId="6C015386" w14:textId="009EDE47" w:rsidR="00267FB1" w:rsidRDefault="00267FB1" w:rsidP="00525BF9">
      <w:pPr>
        <w:rPr>
          <w:lang w:val="vi-VN"/>
        </w:rPr>
      </w:pPr>
      <w:r>
        <w:rPr>
          <w:lang w:val="vi-VN"/>
        </w:rPr>
        <w:t>- Kết quả cặp số nguyên basic-reverse với option 2 cần tìm là: 210 và 12.</w:t>
      </w:r>
    </w:p>
    <w:p w14:paraId="4FAE4DCD" w14:textId="12CDCF43" w:rsidR="00525BF9" w:rsidRDefault="00267FB1" w:rsidP="001C77E9">
      <w:pPr>
        <w:jc w:val="center"/>
        <w:rPr>
          <w:rStyle w:val="HinhChar"/>
          <w:rFonts w:asciiTheme="minorHAnsi" w:eastAsia="Calibri" w:hAnsiTheme="minorHAnsi"/>
          <w:lang w:val="vi-VN"/>
        </w:rPr>
      </w:pPr>
      <w:r>
        <w:rPr>
          <w:noProof/>
        </w:rPr>
        <w:drawing>
          <wp:inline distT="0" distB="0" distL="0" distR="0" wp14:anchorId="6CDFE026" wp14:editId="71DC97B4">
            <wp:extent cx="5103628" cy="1483921"/>
            <wp:effectExtent l="0" t="0" r="1905" b="2540"/>
            <wp:docPr id="2008456159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56159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4351" cy="148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26FE" w14:textId="1B9FF79A" w:rsidR="00525BF9" w:rsidRPr="00525BF9" w:rsidRDefault="00525BF9" w:rsidP="00525BF9">
      <w:pPr>
        <w:pStyle w:val="Hinh"/>
      </w:pPr>
      <w:r w:rsidRPr="00525BF9">
        <w:t xml:space="preserve">Kết quả </w:t>
      </w:r>
      <w:r w:rsidRPr="00525BF9">
        <w:rPr>
          <w:rStyle w:val="HinhChar"/>
          <w:rFonts w:eastAsia="Calibri"/>
          <w:i/>
          <w:color w:val="auto"/>
          <w:kern w:val="0"/>
        </w:rPr>
        <w:t>c</w:t>
      </w:r>
      <w:r w:rsidRPr="00525BF9">
        <w:t xml:space="preserve">ủa basic-reverse khi chạy với option </w:t>
      </w:r>
      <w:r w:rsidRPr="00525BF9">
        <w:rPr>
          <w:rStyle w:val="HinhChar"/>
          <w:rFonts w:eastAsia="Calibri"/>
          <w:i/>
          <w:color w:val="auto"/>
          <w:kern w:val="0"/>
        </w:rPr>
        <w:t>2</w:t>
      </w:r>
      <w:r w:rsidRPr="00525BF9">
        <w:t>.</w:t>
      </w:r>
    </w:p>
    <w:p w14:paraId="7177698A" w14:textId="6C220CE2" w:rsidR="00100A45" w:rsidRDefault="00100A45" w:rsidP="00525BF9">
      <w:pPr>
        <w:rPr>
          <w:lang w:val="vi-VN"/>
        </w:rPr>
      </w:pPr>
      <w:r>
        <w:rPr>
          <w:lang w:val="vi-VN"/>
        </w:rPr>
        <w:t xml:space="preserve">- Nhập “2” trong hàm main sẽ nhảy tới </w:t>
      </w:r>
      <w:r w:rsidR="002B138F">
        <w:rPr>
          <w:lang w:val="vi-VN"/>
        </w:rPr>
        <w:t>otherh</w:t>
      </w:r>
      <w:r>
        <w:rPr>
          <w:lang w:val="vi-VN"/>
        </w:rPr>
        <w:t>ardCode()</w:t>
      </w:r>
    </w:p>
    <w:p w14:paraId="2140A233" w14:textId="6022EA01" w:rsidR="002B138F" w:rsidRDefault="002B138F" w:rsidP="00525BF9">
      <w:pPr>
        <w:jc w:val="center"/>
        <w:rPr>
          <w:rFonts w:asciiTheme="minorHAnsi" w:hAnsiTheme="minorHAnsi"/>
          <w:lang w:val="vi-VN"/>
        </w:rPr>
      </w:pPr>
      <w:r w:rsidRPr="006708CC">
        <w:rPr>
          <w:noProof/>
        </w:rPr>
        <w:drawing>
          <wp:inline distT="0" distB="0" distL="0" distR="0" wp14:anchorId="29F689B9" wp14:editId="726DFB69">
            <wp:extent cx="5263117" cy="3272579"/>
            <wp:effectExtent l="0" t="0" r="0" b="4445"/>
            <wp:docPr id="124081453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1453" name="Picture 1" descr="A computer screen shot of a program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993" cy="327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CD11" w14:textId="7F6543A6" w:rsidR="00525BF9" w:rsidRDefault="00525BF9" w:rsidP="00525BF9">
      <w:pPr>
        <w:pStyle w:val="Hinh"/>
        <w:rPr>
          <w:lang w:val="vi-VN"/>
        </w:rPr>
      </w:pPr>
      <w:r>
        <w:rPr>
          <w:lang w:val="vi-VN"/>
        </w:rPr>
        <w:t xml:space="preserve">Mã assembly </w:t>
      </w:r>
      <w:r w:rsidRPr="00525BF9">
        <w:rPr>
          <w:rStyle w:val="HinhChar"/>
          <w:rFonts w:eastAsia="Calibri"/>
        </w:rPr>
        <w:t>của</w:t>
      </w:r>
      <w:r>
        <w:rPr>
          <w:lang w:val="vi-VN"/>
        </w:rPr>
        <w:t xml:space="preserve"> hàm otherhardCode().</w:t>
      </w:r>
    </w:p>
    <w:p w14:paraId="3B0C4DC0" w14:textId="79889942" w:rsidR="002B138F" w:rsidRDefault="002B138F" w:rsidP="00525BF9">
      <w:pPr>
        <w:rPr>
          <w:lang w:val="vi-VN"/>
        </w:rPr>
      </w:pPr>
      <w:r>
        <w:rPr>
          <w:lang w:val="vi-VN"/>
        </w:rPr>
        <w:t xml:space="preserve">- Mã giả của hàm otherhardCode() </w:t>
      </w:r>
    </w:p>
    <w:p w14:paraId="4B266FF6" w14:textId="40D8D305" w:rsidR="00CE3DA3" w:rsidRDefault="00CE3DA3" w:rsidP="004032DC">
      <w:pPr>
        <w:jc w:val="center"/>
        <w:rPr>
          <w:rFonts w:asciiTheme="minorHAnsi" w:hAnsiTheme="minorHAnsi"/>
          <w:lang w:val="vi-VN"/>
        </w:rPr>
      </w:pPr>
      <w:r>
        <w:rPr>
          <w:noProof/>
        </w:rPr>
        <w:lastRenderedPageBreak/>
        <w:drawing>
          <wp:inline distT="0" distB="0" distL="0" distR="0" wp14:anchorId="0E49321F" wp14:editId="291480A4">
            <wp:extent cx="5943600" cy="3858260"/>
            <wp:effectExtent l="0" t="0" r="0" b="8890"/>
            <wp:docPr id="13605980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98097" name="Picture 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4163" w14:textId="57245B88" w:rsidR="00525BF9" w:rsidRDefault="00525BF9" w:rsidP="00525BF9">
      <w:pPr>
        <w:pStyle w:val="Hinh"/>
        <w:rPr>
          <w:lang w:val="vi-VN"/>
        </w:rPr>
      </w:pPr>
      <w:r>
        <w:rPr>
          <w:lang w:val="vi-VN"/>
        </w:rPr>
        <w:t xml:space="preserve">Mã giả của hàm </w:t>
      </w:r>
      <w:r w:rsidRPr="00525BF9">
        <w:rPr>
          <w:rStyle w:val="HinhChar"/>
          <w:rFonts w:eastAsia="Calibri"/>
        </w:rPr>
        <w:t>otherhardCode</w:t>
      </w:r>
      <w:r>
        <w:rPr>
          <w:lang w:val="vi-VN"/>
        </w:rPr>
        <w:t>().</w:t>
      </w:r>
    </w:p>
    <w:p w14:paraId="41334E91" w14:textId="2AF2EAF2" w:rsidR="00CE3DA3" w:rsidRDefault="00CE3DA3" w:rsidP="00525BF9">
      <w:pPr>
        <w:rPr>
          <w:lang w:val="vi-VN"/>
        </w:rPr>
      </w:pPr>
      <w:r>
        <w:rPr>
          <w:lang w:val="vi-VN"/>
        </w:rPr>
        <w:t>- Trong hàm otherhardCode() sẽ gọi tới hàm funny_func():</w:t>
      </w:r>
    </w:p>
    <w:p w14:paraId="7088FBB0" w14:textId="39F88A71" w:rsidR="000B760D" w:rsidRDefault="000B760D" w:rsidP="004032DC">
      <w:pPr>
        <w:jc w:val="center"/>
        <w:rPr>
          <w:rFonts w:asciiTheme="minorHAnsi" w:hAnsiTheme="minorHAnsi"/>
          <w:lang w:val="vi-VN"/>
        </w:rPr>
      </w:pPr>
      <w:r w:rsidRPr="00F16D3D">
        <w:rPr>
          <w:noProof/>
        </w:rPr>
        <w:drawing>
          <wp:inline distT="0" distB="0" distL="0" distR="0" wp14:anchorId="0DDBDF1C" wp14:editId="470AF90F">
            <wp:extent cx="5943600" cy="3328670"/>
            <wp:effectExtent l="0" t="0" r="0" b="5080"/>
            <wp:docPr id="5397232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23290" name="Picture 1" descr="A screen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7B75" w14:textId="2DD60D99" w:rsidR="000B760D" w:rsidRPr="00267FB1" w:rsidRDefault="004032DC" w:rsidP="004032DC">
      <w:pPr>
        <w:pStyle w:val="Hinh"/>
        <w:rPr>
          <w:lang w:val="vi-VN"/>
        </w:rPr>
      </w:pPr>
      <w:r>
        <w:rPr>
          <w:lang w:val="vi-VN"/>
        </w:rPr>
        <w:t>Mã assembly của hàm funny_func().</w:t>
      </w:r>
    </w:p>
    <w:p w14:paraId="3383A301" w14:textId="2C8F24BA" w:rsidR="0042044C" w:rsidRDefault="004D2BEF" w:rsidP="004032DC">
      <w:pPr>
        <w:jc w:val="center"/>
        <w:rPr>
          <w:rFonts w:asciiTheme="minorHAnsi" w:hAnsiTheme="minorHAnsi"/>
          <w:lang w:val="vi-VN"/>
        </w:rPr>
      </w:pPr>
      <w:r>
        <w:rPr>
          <w:noProof/>
        </w:rPr>
        <w:lastRenderedPageBreak/>
        <w:drawing>
          <wp:inline distT="0" distB="0" distL="0" distR="0" wp14:anchorId="741CAA35" wp14:editId="364FCF04">
            <wp:extent cx="4229690" cy="819264"/>
            <wp:effectExtent l="0" t="0" r="0" b="0"/>
            <wp:docPr id="1479527401" name="Hình ảnh 1" descr="Ảnh có chứa văn bản, Phông chữ, ảnh chụp màn hình, hà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27401" name="Hình ảnh 1" descr="Ảnh có chứa văn bản, Phông chữ, ảnh chụp màn hình, hàng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9614" w14:textId="776EB79E" w:rsidR="004032DC" w:rsidRDefault="004032DC" w:rsidP="004032DC">
      <w:pPr>
        <w:pStyle w:val="Hinh"/>
        <w:rPr>
          <w:lang w:val="vi-VN"/>
        </w:rPr>
      </w:pPr>
      <w:r>
        <w:rPr>
          <w:lang w:val="vi-VN"/>
        </w:rPr>
        <w:t>Mã giả cùa hàm funny_func() để tính toán cặp số.</w:t>
      </w:r>
    </w:p>
    <w:p w14:paraId="24738234" w14:textId="19857B52" w:rsidR="000B760D" w:rsidRPr="00A11DAB" w:rsidRDefault="0088680E" w:rsidP="00A11DAB">
      <w:pPr>
        <w:rPr>
          <w:b/>
          <w:bCs/>
          <w:lang w:val="vi-VN"/>
        </w:rPr>
      </w:pPr>
      <w:r w:rsidRPr="00A11DAB">
        <w:rPr>
          <w:b/>
          <w:bCs/>
          <w:lang w:val="vi-VN"/>
        </w:rPr>
        <w:t>* Phân tích hoạt động:</w:t>
      </w:r>
    </w:p>
    <w:p w14:paraId="3AC01729" w14:textId="16E3AD48" w:rsidR="007F1424" w:rsidRPr="00A11DAB" w:rsidRDefault="007F1424" w:rsidP="00A11DAB">
      <w:pPr>
        <w:rPr>
          <w:b/>
          <w:bCs/>
        </w:rPr>
      </w:pPr>
      <w:r w:rsidRPr="00A11DAB">
        <w:rPr>
          <w:b/>
          <w:bCs/>
        </w:rPr>
        <w:t>1. Điều kiện để gọi success_2()</w:t>
      </w:r>
    </w:p>
    <w:p w14:paraId="5A2B729F" w14:textId="438B8E9A" w:rsidR="007F1424" w:rsidRDefault="007F1424" w:rsidP="00A11DAB">
      <w:pPr>
        <w:rPr>
          <w:rFonts w:asciiTheme="minorHAnsi" w:hAnsiTheme="minorHAnsi"/>
          <w:lang w:val="vi-VN"/>
        </w:rPr>
      </w:pPr>
      <w:r w:rsidRPr="00F16D3D">
        <w:t xml:space="preserve">Để đến được success_2(), hai câu lệnh if lồng nhau phải đều là </w:t>
      </w:r>
      <w:r w:rsidRPr="4A98AC68">
        <w:rPr>
          <w:rFonts w:asciiTheme="minorHAnsi" w:hAnsiTheme="minorHAnsi" w:cstheme="minorBidi"/>
        </w:rPr>
        <w:t>true</w:t>
      </w:r>
      <w:r w:rsidRPr="00F16D3D">
        <w:t>:</w:t>
      </w:r>
    </w:p>
    <w:p w14:paraId="7574158E" w14:textId="56963108" w:rsidR="007F1424" w:rsidRDefault="007F1424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Pr="00F16D3D">
        <w:t>If ngoài (Dòng 15): if ( v2 == 12 )</w:t>
      </w:r>
    </w:p>
    <w:p w14:paraId="773D56D2" w14:textId="0ED1D538" w:rsidR="007F1424" w:rsidRPr="00F16D3D" w:rsidRDefault="007F1424" w:rsidP="00A11DAB">
      <w:r>
        <w:rPr>
          <w:rFonts w:asciiTheme="minorHAnsi" w:hAnsiTheme="minorHAnsi"/>
          <w:lang w:val="vi-VN"/>
        </w:rPr>
        <w:t xml:space="preserve">- </w:t>
      </w:r>
      <w:r w:rsidRPr="00F16D3D">
        <w:t>If trong (Dòng 19): if ( v0 == v3 )</w:t>
      </w:r>
    </w:p>
    <w:p w14:paraId="5521912D" w14:textId="2254AEF4" w:rsidR="007F1424" w:rsidRPr="00A11DAB" w:rsidRDefault="007F1424" w:rsidP="00A11DAB">
      <w:pPr>
        <w:rPr>
          <w:rFonts w:asciiTheme="minorHAnsi" w:hAnsiTheme="minorHAnsi"/>
          <w:b/>
          <w:bCs/>
          <w:lang w:val="vi-VN"/>
        </w:rPr>
      </w:pPr>
      <w:r w:rsidRPr="00A11DAB">
        <w:rPr>
          <w:b/>
          <w:bCs/>
        </w:rPr>
        <w:t>2. Tìm Số thứ hai (Biến v2)</w:t>
      </w:r>
    </w:p>
    <w:p w14:paraId="6A1195D3" w14:textId="5FDC3CE6" w:rsidR="007F1424" w:rsidRDefault="007F1424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Pr="00F16D3D">
        <w:t>Chương trình đọc input tại Dòng 11: __isoc99_scanf("%d %d", &amp;v3, &amp;v2);</w:t>
      </w:r>
    </w:p>
    <w:p w14:paraId="7A830EA2" w14:textId="3047AC9C" w:rsidR="007F1424" w:rsidRDefault="007F1424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+ </w:t>
      </w:r>
      <w:r w:rsidRPr="00F16D3D">
        <w:t>Số đầu tiên nhập</w:t>
      </w:r>
      <w:r>
        <w:t xml:space="preserve"> vào</w:t>
      </w:r>
      <w:r w:rsidRPr="00F16D3D">
        <w:t xml:space="preserve"> sẽ được lưu vào v3.</w:t>
      </w:r>
    </w:p>
    <w:p w14:paraId="0A466DCF" w14:textId="7F45CC21" w:rsidR="007F1424" w:rsidRDefault="007F1424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+ </w:t>
      </w:r>
      <w:r w:rsidRPr="00F16D3D">
        <w:t>Số thứ hai nhập</w:t>
      </w:r>
      <w:r>
        <w:t xml:space="preserve"> vào</w:t>
      </w:r>
      <w:r w:rsidRPr="00F16D3D">
        <w:t xml:space="preserve"> sẽ được lưu vào v2.</w:t>
      </w:r>
    </w:p>
    <w:p w14:paraId="18D75C16" w14:textId="668BFC53" w:rsidR="007F1424" w:rsidRDefault="007F1424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Pr="00F16D3D">
        <w:t>Điều kiện if đầu tiên (Dòng 15) kiểm tra if ( v2 == 12 ).</w:t>
      </w:r>
    </w:p>
    <w:p w14:paraId="3AB71611" w14:textId="6DDD10E8" w:rsidR="007F1424" w:rsidRPr="007F1424" w:rsidRDefault="007F1424" w:rsidP="00A11DAB">
      <w:r>
        <w:rPr>
          <w:rFonts w:asciiTheme="minorHAnsi" w:hAnsiTheme="minorHAnsi"/>
          <w:lang w:val="vi-VN"/>
        </w:rPr>
        <w:t xml:space="preserve">- </w:t>
      </w:r>
      <w:r w:rsidRPr="00F16D3D">
        <w:t>Đây là một phép so sánh trực tiếp. Để điều kiện này là ĐÚNG, giá trị của v2 phải chính xác là 12.</w:t>
      </w:r>
    </w:p>
    <w:p w14:paraId="1CD65196" w14:textId="6F691EC8" w:rsidR="007F1424" w:rsidRPr="00F16D3D" w:rsidRDefault="4A98AC68" w:rsidP="00A11DAB">
      <w:r w:rsidRPr="4A98AC68">
        <w:rPr>
          <w:rFonts w:asciiTheme="minorHAnsi" w:eastAsia="Wingdings" w:hAnsiTheme="minorHAnsi" w:cstheme="minorBidi"/>
          <w:lang w:val="vi-VN"/>
        </w:rPr>
        <w:t>è</w:t>
      </w:r>
      <w:r w:rsidR="007F1424" w:rsidRPr="4A98AC68">
        <w:rPr>
          <w:rFonts w:asciiTheme="minorHAnsi" w:hAnsiTheme="minorHAnsi" w:cstheme="minorBidi"/>
          <w:lang w:val="vi-VN"/>
        </w:rPr>
        <w:t xml:space="preserve"> </w:t>
      </w:r>
      <w:r w:rsidR="007F1424" w:rsidRPr="4A98AC68">
        <w:rPr>
          <w:rFonts w:asciiTheme="minorHAnsi" w:hAnsiTheme="minorHAnsi" w:cstheme="minorBidi"/>
        </w:rPr>
        <w:t>Vì</w:t>
      </w:r>
      <w:r w:rsidR="007F1424">
        <w:rPr>
          <w:rFonts w:asciiTheme="minorHAnsi" w:hAnsiTheme="minorHAnsi"/>
          <w:lang w:val="vi-VN"/>
        </w:rPr>
        <w:t xml:space="preserve"> vậy, s</w:t>
      </w:r>
      <w:r w:rsidR="007F1424" w:rsidRPr="00F16D3D">
        <w:t>ố thứ hai bắt buộc phải là 12.</w:t>
      </w:r>
    </w:p>
    <w:p w14:paraId="0CC26953" w14:textId="3DC7EF7F" w:rsidR="007F1424" w:rsidRPr="00A11DAB" w:rsidRDefault="007F1424" w:rsidP="00A11DAB">
      <w:pPr>
        <w:rPr>
          <w:rFonts w:asciiTheme="minorHAnsi" w:hAnsiTheme="minorHAnsi"/>
          <w:b/>
          <w:bCs/>
          <w:lang w:val="vi-VN"/>
        </w:rPr>
      </w:pPr>
      <w:r w:rsidRPr="00A11DAB">
        <w:rPr>
          <w:b/>
          <w:bCs/>
        </w:rPr>
        <w:t>3. Tìm Số thứ nhất (Biến v3)</w:t>
      </w:r>
    </w:p>
    <w:p w14:paraId="6A38D4FC" w14:textId="6CA3497C" w:rsidR="007F1424" w:rsidRDefault="007F1424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Pr="00F16D3D">
        <w:t>Nếu v2 = 12, chương trình tiếp tục thực thi bên trong khối if.</w:t>
      </w:r>
    </w:p>
    <w:p w14:paraId="05C50E04" w14:textId="27FE9CED" w:rsidR="007F1424" w:rsidRDefault="007F1424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Pr="00F16D3D">
        <w:t>Điều kiện if thứ hai (Dòng 19) là if ( v0 == v3 ).</w:t>
      </w:r>
    </w:p>
    <w:p w14:paraId="718A9D56" w14:textId="31916DF6" w:rsidR="007F1424" w:rsidRPr="007F1424" w:rsidRDefault="007F1424" w:rsidP="00A11DAB">
      <w:r>
        <w:rPr>
          <w:rFonts w:asciiTheme="minorHAnsi" w:hAnsiTheme="minorHAnsi"/>
          <w:lang w:val="vi-VN"/>
        </w:rPr>
        <w:t xml:space="preserve">- </w:t>
      </w:r>
      <w:r w:rsidRPr="00F16D3D">
        <w:t>Để điều kiện này là ĐÚNG, giá trị của v3 (số đầu tiên bạn nhập) phải bằng giá trị của v0.</w:t>
      </w:r>
    </w:p>
    <w:p w14:paraId="0223F13D" w14:textId="7CAD90D5" w:rsidR="00A11DAB" w:rsidRPr="00A11DAB" w:rsidRDefault="007F1424" w:rsidP="00A11DAB">
      <w:pPr>
        <w:rPr>
          <w:rFonts w:asciiTheme="minorHAnsi" w:hAnsiTheme="minorHAnsi"/>
          <w:b/>
          <w:bCs/>
          <w:lang w:val="vi-VN"/>
        </w:rPr>
      </w:pPr>
      <w:r w:rsidRPr="00A11DAB">
        <w:rPr>
          <w:b/>
          <w:bCs/>
        </w:rPr>
        <w:t>4. Tính toán giá trị v0</w:t>
      </w:r>
    </w:p>
    <w:p w14:paraId="1A8FD73C" w14:textId="2122F6D8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="007F1424">
        <w:t>C</w:t>
      </w:r>
      <w:r w:rsidR="007F1424" w:rsidRPr="00F16D3D">
        <w:t>ần xem v0 được gán giá trị ở đâu.</w:t>
      </w:r>
    </w:p>
    <w:p w14:paraId="1B3655B3" w14:textId="5C470103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="007F1424" w:rsidRPr="00F16D3D">
        <w:t>Dòng 14: Biến v4 được gán giá trị v4 = 3;</w:t>
      </w:r>
    </w:p>
    <w:p w14:paraId="3A6A5AD2" w14:textId="45173271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="007F1424" w:rsidRPr="00F16D3D">
        <w:t>Dòng 18: Biến v0 được gán bằng kết quả của hàm: v0 = funny_func(12, v4);</w:t>
      </w:r>
    </w:p>
    <w:p w14:paraId="51D09DF0" w14:textId="791C19C0" w:rsidR="007F1424" w:rsidRPr="00A11DAB" w:rsidRDefault="00A11DAB" w:rsidP="00A11DAB">
      <w:r>
        <w:rPr>
          <w:rFonts w:asciiTheme="minorHAnsi" w:hAnsiTheme="minorHAnsi"/>
          <w:lang w:val="vi-VN"/>
        </w:rPr>
        <w:t xml:space="preserve">- </w:t>
      </w:r>
      <w:r w:rsidR="007F1424" w:rsidRPr="00F16D3D">
        <w:t>Vì v4 = 3, điều này có nghĩa là v0 = funny_func(12, 3).</w:t>
      </w:r>
    </w:p>
    <w:p w14:paraId="4B47D3F5" w14:textId="03DA0180" w:rsidR="007F1424" w:rsidRPr="00A11DAB" w:rsidRDefault="007F1424" w:rsidP="00A11DAB">
      <w:pPr>
        <w:rPr>
          <w:b/>
          <w:bCs/>
        </w:rPr>
      </w:pPr>
      <w:r w:rsidRPr="00A11DAB">
        <w:rPr>
          <w:b/>
          <w:bCs/>
        </w:rPr>
        <w:t>5. Phân tích funny_func(12, 3)</w:t>
      </w:r>
    </w:p>
    <w:p w14:paraId="336A5BE7" w14:textId="77C0C01A" w:rsidR="00A11DAB" w:rsidRDefault="00A11DAB" w:rsidP="00A11DAB">
      <w:pPr>
        <w:rPr>
          <w:rFonts w:asciiTheme="minorHAnsi" w:hAnsiTheme="minorHAnsi"/>
          <w:lang w:val="vi-VN"/>
        </w:rPr>
      </w:pPr>
      <w:r w:rsidRPr="4A98AC68">
        <w:rPr>
          <w:rFonts w:asciiTheme="minorHAnsi" w:hAnsiTheme="minorHAnsi" w:cstheme="minorBidi"/>
        </w:rPr>
        <w:lastRenderedPageBreak/>
        <w:t>Có</w:t>
      </w:r>
      <w:r>
        <w:rPr>
          <w:rFonts w:asciiTheme="minorHAnsi" w:hAnsiTheme="minorHAnsi"/>
          <w:lang w:val="vi-VN"/>
        </w:rPr>
        <w:t xml:space="preserve"> </w:t>
      </w:r>
      <w:r w:rsidR="007F1424" w:rsidRPr="00F16D3D">
        <w:t>hàm funny_func với a1 = 12 và a2 = 3:</w:t>
      </w:r>
    </w:p>
    <w:p w14:paraId="61C6553D" w14:textId="6206EF2C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="007F1424" w:rsidRPr="00F16D3D">
        <w:t>Công thức (Dòng 3): return (a1 + a2 - 1) * (a1 + a2);</w:t>
      </w:r>
    </w:p>
    <w:p w14:paraId="2E4D68E3" w14:textId="7AE5FADE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="007F1424" w:rsidRPr="00F16D3D">
        <w:t>Thay số: return (12 + 3 - 1) * (12 + 3);</w:t>
      </w:r>
    </w:p>
    <w:p w14:paraId="6B9135CC" w14:textId="779B2ADF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="007F1424" w:rsidRPr="00F16D3D">
        <w:t>Tính toán:</w:t>
      </w:r>
    </w:p>
    <w:p w14:paraId="5306F184" w14:textId="1EE93727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+ </w:t>
      </w:r>
      <w:r w:rsidR="007F1424" w:rsidRPr="00F16D3D">
        <w:t>(14) * (15)</w:t>
      </w:r>
    </w:p>
    <w:p w14:paraId="4937F0D7" w14:textId="35C6ECB9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+ </w:t>
      </w:r>
      <w:r w:rsidR="007F1424" w:rsidRPr="00F16D3D">
        <w:t>14 * 15 = 210</w:t>
      </w:r>
    </w:p>
    <w:p w14:paraId="00E17FE4" w14:textId="4549B6DD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="007F1424" w:rsidRPr="00F16D3D">
        <w:t>Vậy, hàm funny_func(12, 3) trả về giá trị 210.</w:t>
      </w:r>
    </w:p>
    <w:p w14:paraId="2BB5C141" w14:textId="7F23051F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="007F1424" w:rsidRPr="00F16D3D">
        <w:t>Do đó, ở Dòng 18, v0 được gán giá trị 210.</w:t>
      </w:r>
    </w:p>
    <w:p w14:paraId="490C2266" w14:textId="446ACBFC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>Vậy:</w:t>
      </w:r>
    </w:p>
    <w:p w14:paraId="3FE947A5" w14:textId="66353DBB" w:rsid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="007F1424" w:rsidRPr="00F16D3D">
        <w:t>Từ Bước 2</w:t>
      </w:r>
      <w:r w:rsidR="007F1424">
        <w:t>,</w:t>
      </w:r>
      <w:r w:rsidR="007F1424" w:rsidRPr="00F16D3D">
        <w:t xml:space="preserve"> biết Số thứ hai (v2) phải là 12.</w:t>
      </w:r>
    </w:p>
    <w:p w14:paraId="5BC45978" w14:textId="16E34B68" w:rsidR="007F1424" w:rsidRPr="00A11DAB" w:rsidRDefault="00A11DAB" w:rsidP="00A11DAB">
      <w:pPr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 xml:space="preserve">- </w:t>
      </w:r>
      <w:r w:rsidR="007F1424" w:rsidRPr="00F16D3D">
        <w:t>Từ Bước 3 &amp; 4, biết Số thứ nhất (v3) phải bằng v0, mà v0 = 210.</w:t>
      </w:r>
    </w:p>
    <w:p w14:paraId="1A0D8833" w14:textId="2CADAEAE" w:rsidR="00DE70ED" w:rsidRPr="00A11DAB" w:rsidRDefault="007F1424" w:rsidP="00A11DAB">
      <w:pPr>
        <w:rPr>
          <w:rFonts w:asciiTheme="minorHAnsi" w:hAnsiTheme="minorHAnsi"/>
          <w:lang w:val="vi-VN"/>
        </w:rPr>
      </w:pPr>
      <w:r w:rsidRPr="00F16D3D">
        <w:t>Vì vậy, để cả hai điều kiện if đều đúng và gọi được success_2(), input cần nhập là 210 12.</w:t>
      </w:r>
    </w:p>
    <w:p w14:paraId="32B86863" w14:textId="16E288B8" w:rsidR="006608BF" w:rsidRPr="00DE70ED" w:rsidRDefault="00DE70ED" w:rsidP="006608BF">
      <w:pPr>
        <w:pStyle w:val="Heading2"/>
        <w:rPr>
          <w:lang w:val="vi-VN"/>
        </w:rPr>
      </w:pPr>
      <w:r w:rsidRPr="00DE70ED">
        <w:rPr>
          <w:lang w:val="vi-VN"/>
        </w:rPr>
        <w:t>Phân tích, tìm cặp username/password phù hợp của basic-reverse với option 3. Báo cáo phương pháp phân tích, input tìm được và hình ảnh minh chứng chạy file.</w:t>
      </w:r>
    </w:p>
    <w:p w14:paraId="29CDB55B" w14:textId="7E1BB1EA" w:rsidR="0025135A" w:rsidRDefault="66372433">
      <w:pPr>
        <w:spacing w:after="0"/>
      </w:pPr>
      <w:r>
        <w:t>Khi nhập 3 trong hàm main thì nó nhảy tới userpass</w:t>
      </w:r>
    </w:p>
    <w:p w14:paraId="18C61F89" w14:textId="77777777" w:rsidR="001913A9" w:rsidRDefault="0025135A" w:rsidP="27C90B94">
      <w:pPr>
        <w:spacing w:after="0" w:line="257" w:lineRule="auto"/>
      </w:pPr>
      <w:r>
        <w:rPr>
          <w:noProof/>
        </w:rPr>
        <w:lastRenderedPageBreak/>
        <w:drawing>
          <wp:inline distT="0" distB="0" distL="0" distR="0" wp14:anchorId="3E8A86F7" wp14:editId="3B24AB27">
            <wp:extent cx="5945188" cy="4445000"/>
            <wp:effectExtent l="0" t="0" r="0" b="0"/>
            <wp:docPr id="12203688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6888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188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979E" w14:textId="688B3CA5" w:rsidR="001913A9" w:rsidRPr="00381982" w:rsidRDefault="00381982" w:rsidP="007B266B">
      <w:pPr>
        <w:pStyle w:val="Hinh"/>
        <w:rPr>
          <w:lang w:val="vi-VN"/>
        </w:rPr>
      </w:pPr>
      <w:r>
        <w:t>Mã</w:t>
      </w:r>
      <w:r>
        <w:rPr>
          <w:lang w:val="vi-VN"/>
        </w:rPr>
        <w:t xml:space="preserve"> assembly của hàm userpass.</w:t>
      </w:r>
    </w:p>
    <w:p w14:paraId="3690220F" w14:textId="08670892" w:rsidR="0025135A" w:rsidRDefault="6BFC7C75" w:rsidP="27C90B94">
      <w:pPr>
        <w:spacing w:after="0" w:line="257" w:lineRule="auto"/>
      </w:pPr>
      <w:r>
        <w:t xml:space="preserve">- </w:t>
      </w:r>
      <w:r w:rsidR="3C4CB356" w:rsidRPr="299F5E83">
        <w:t>Hàm userpass (Mã giả</w:t>
      </w:r>
      <w:r w:rsidR="299F5E83" w:rsidRPr="299F5E83">
        <w:t>):</w:t>
      </w:r>
    </w:p>
    <w:p w14:paraId="664B1882" w14:textId="33B074ED" w:rsidR="00CF06C0" w:rsidRDefault="0025135A" w:rsidP="007B266B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4343D57" wp14:editId="31250A38">
            <wp:extent cx="2971800" cy="4468140"/>
            <wp:effectExtent l="0" t="0" r="0" b="8890"/>
            <wp:docPr id="6037035" name="drawing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03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060" cy="44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4DBB" w14:textId="191E0675" w:rsidR="0025135A" w:rsidRDefault="6BFC7C75" w:rsidP="6BFC7C75">
      <w:pPr>
        <w:pStyle w:val="Hinh"/>
        <w:spacing w:after="0"/>
        <w:rPr>
          <w:lang w:val="vi-VN"/>
        </w:rPr>
      </w:pPr>
      <w:r>
        <w:t>Mã</w:t>
      </w:r>
      <w:r w:rsidRPr="6BFC7C75">
        <w:rPr>
          <w:lang w:val="vi-VN"/>
        </w:rPr>
        <w:t xml:space="preserve"> giả của hàm userpass.</w:t>
      </w:r>
    </w:p>
    <w:p w14:paraId="1963EB64" w14:textId="23CC15AD" w:rsidR="0025135A" w:rsidRDefault="0025135A" w:rsidP="007B266B">
      <w:pPr>
        <w:spacing w:after="0"/>
        <w:jc w:val="center"/>
        <w:rPr>
          <w:rFonts w:asciiTheme="minorHAnsi" w:hAnsiTheme="minorHAnsi"/>
          <w:lang w:val="vi-VN"/>
        </w:rPr>
      </w:pPr>
      <w:r>
        <w:rPr>
          <w:noProof/>
        </w:rPr>
        <w:drawing>
          <wp:inline distT="0" distB="0" distL="0" distR="0" wp14:anchorId="5A9894CA" wp14:editId="2B04AAA6">
            <wp:extent cx="4024485" cy="2913648"/>
            <wp:effectExtent l="0" t="0" r="0" b="0"/>
            <wp:docPr id="7229618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6185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485" cy="291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EDAB" w14:textId="415D0BBD" w:rsidR="2B34B66B" w:rsidRPr="00F85D04" w:rsidRDefault="00F85D04" w:rsidP="00F85D04">
      <w:pPr>
        <w:pStyle w:val="Hinh"/>
      </w:pPr>
      <w:r w:rsidRPr="00F85D04">
        <w:t>Mã giả</w:t>
      </w:r>
      <w:ins w:id="1" w:author="Microsoft Word" w:date="2025-11-22T14:48:00Z" w16du:dateUtc="2025-11-22T07:48:00Z">
        <w:r w:rsidR="005B2D35" w:rsidRPr="00F85D04">
          <w:t xml:space="preserve">Các </w:t>
        </w:r>
        <w:r w:rsidR="00FC29D0" w:rsidRPr="00F85D04">
          <w:t>vòng lặp thực hiện</w:t>
        </w:r>
      </w:ins>
      <w:r w:rsidR="00FC29D0" w:rsidRPr="00F85D04">
        <w:t xml:space="preserve"> của hàm userpass.</w:t>
      </w:r>
    </w:p>
    <w:p w14:paraId="1BD8A779" w14:textId="125974AD" w:rsidR="0025135A" w:rsidRDefault="08F480B3" w:rsidP="51A0DCB7">
      <w:pPr>
        <w:pStyle w:val="ListParagraph"/>
        <w:numPr>
          <w:ilvl w:val="0"/>
          <w:numId w:val="22"/>
        </w:numPr>
        <w:spacing w:after="0"/>
        <w:rPr>
          <w:rFonts w:eastAsia="UTM Avo" w:cs="UTM Avo"/>
        </w:rPr>
      </w:pPr>
      <w:r w:rsidRPr="08F480B3">
        <w:rPr>
          <w:rFonts w:eastAsia="UTM Avo" w:cs="UTM Avo"/>
        </w:rPr>
        <w:t>Có</w:t>
      </w:r>
      <w:r w:rsidR="1B7FEB83" w:rsidRPr="1B7FEB83">
        <w:rPr>
          <w:rFonts w:eastAsia="UTM Avo" w:cs="UTM Avo"/>
        </w:rPr>
        <w:t xml:space="preserve"> 5 biến kiểu char nằm </w:t>
      </w:r>
      <w:r w:rsidRPr="08F480B3">
        <w:rPr>
          <w:rFonts w:eastAsia="UTM Avo" w:cs="UTM Avo"/>
        </w:rPr>
        <w:t>liền kề</w:t>
      </w:r>
      <w:r w:rsidR="1B7FEB83" w:rsidRPr="1B7FEB83">
        <w:rPr>
          <w:rFonts w:eastAsia="UTM Avo" w:cs="UTM Avo"/>
        </w:rPr>
        <w:t xml:space="preserve"> nhau</w:t>
      </w:r>
      <w:r w:rsidR="51A0DCB7" w:rsidRPr="51A0DCB7">
        <w:rPr>
          <w:rFonts w:eastAsia="UTM Avo" w:cs="UTM Avo"/>
        </w:rPr>
        <w:t xml:space="preserve"> v8,</w:t>
      </w:r>
      <w:r w:rsidR="5320D0B8" w:rsidRPr="5320D0B8">
        <w:rPr>
          <w:rFonts w:eastAsia="UTM Avo" w:cs="UTM Avo"/>
        </w:rPr>
        <w:t xml:space="preserve"> </w:t>
      </w:r>
      <w:r w:rsidR="51A0DCB7" w:rsidRPr="51A0DCB7">
        <w:rPr>
          <w:rFonts w:eastAsia="UTM Avo" w:cs="UTM Avo"/>
        </w:rPr>
        <w:t>v9,</w:t>
      </w:r>
      <w:r w:rsidR="5320D0B8" w:rsidRPr="5320D0B8">
        <w:rPr>
          <w:rFonts w:eastAsia="UTM Avo" w:cs="UTM Avo"/>
        </w:rPr>
        <w:t xml:space="preserve"> </w:t>
      </w:r>
      <w:r w:rsidR="51A0DCB7" w:rsidRPr="51A0DCB7">
        <w:rPr>
          <w:rFonts w:eastAsia="UTM Avo" w:cs="UTM Avo"/>
        </w:rPr>
        <w:t>v10,</w:t>
      </w:r>
      <w:r w:rsidR="5320D0B8" w:rsidRPr="5320D0B8">
        <w:rPr>
          <w:rFonts w:eastAsia="UTM Avo" w:cs="UTM Avo"/>
        </w:rPr>
        <w:t xml:space="preserve"> </w:t>
      </w:r>
      <w:r w:rsidR="5D21D927" w:rsidRPr="5D21D927">
        <w:rPr>
          <w:rFonts w:eastAsia="UTM Avo" w:cs="UTM Avo"/>
        </w:rPr>
        <w:t>v11</w:t>
      </w:r>
      <w:r w:rsidR="0FF3BDFA" w:rsidRPr="0FF3BDFA">
        <w:rPr>
          <w:rFonts w:eastAsia="UTM Avo" w:cs="UTM Avo"/>
        </w:rPr>
        <w:t>,</w:t>
      </w:r>
      <w:r w:rsidR="5320D0B8" w:rsidRPr="5320D0B8">
        <w:rPr>
          <w:rFonts w:eastAsia="UTM Avo" w:cs="UTM Avo"/>
        </w:rPr>
        <w:t>v 12</w:t>
      </w:r>
      <w:r w:rsidR="6D57A6B5" w:rsidRPr="6D57A6B5">
        <w:rPr>
          <w:rFonts w:eastAsia="UTM Avo" w:cs="UTM Avo"/>
        </w:rPr>
        <w:t xml:space="preserve"> </w:t>
      </w:r>
      <w:r w:rsidR="0FF3BDFA" w:rsidRPr="0FF3BDFA">
        <w:rPr>
          <w:rFonts w:eastAsia="UTM Avo" w:cs="UTM Avo"/>
        </w:rPr>
        <w:t>(</w:t>
      </w:r>
      <w:r w:rsidR="1B7FEB83" w:rsidRPr="1B7FEB83">
        <w:rPr>
          <w:rFonts w:eastAsia="UTM Avo" w:cs="UTM Avo"/>
        </w:rPr>
        <w:t xml:space="preserve">cách 1 byte) từ địa chỉ của biến </w:t>
      </w:r>
      <w:r w:rsidR="0EBB5DDC" w:rsidRPr="0EBB5DDC">
        <w:rPr>
          <w:rFonts w:eastAsia="UTM Avo" w:cs="UTM Avo"/>
        </w:rPr>
        <w:t>v8</w:t>
      </w:r>
      <w:r w:rsidR="4A2DAE2D" w:rsidRPr="4A2DAE2D">
        <w:rPr>
          <w:rFonts w:eastAsia="UTM Avo" w:cs="UTM Avo"/>
        </w:rPr>
        <w:t xml:space="preserve"> </w:t>
      </w:r>
      <w:r w:rsidR="27C90B94" w:rsidRPr="27C90B94">
        <w:rPr>
          <w:rFonts w:eastAsia="UTM Avo" w:cs="UTM Avo"/>
        </w:rPr>
        <w:t xml:space="preserve">(Hình </w:t>
      </w:r>
      <w:r w:rsidR="00FC29D0">
        <w:rPr>
          <w:rFonts w:asciiTheme="minorHAnsi" w:eastAsia="UTM Avo" w:hAnsiTheme="minorHAnsi" w:cstheme="minorHAnsi"/>
        </w:rPr>
        <w:t>15</w:t>
      </w:r>
      <w:r w:rsidR="27C90B94" w:rsidRPr="27C90B94">
        <w:rPr>
          <w:rFonts w:eastAsia="UTM Avo" w:cs="UTM Avo"/>
        </w:rPr>
        <w:t xml:space="preserve">) </w:t>
      </w:r>
      <w:r w:rsidR="2B8FA9E1" w:rsidRPr="2B8FA9E1">
        <w:rPr>
          <w:rFonts w:eastAsia="UTM Avo" w:cs="UTM Avo"/>
        </w:rPr>
        <w:t xml:space="preserve">và </w:t>
      </w:r>
      <w:r w:rsidR="4B9CA363" w:rsidRPr="4B9CA363">
        <w:rPr>
          <w:rFonts w:eastAsia="UTM Avo" w:cs="UTM Avo"/>
        </w:rPr>
        <w:t xml:space="preserve">các </w:t>
      </w:r>
      <w:r w:rsidR="3EBE4D93" w:rsidRPr="3EBE4D93">
        <w:rPr>
          <w:rFonts w:eastAsia="UTM Avo" w:cs="UTM Avo"/>
        </w:rPr>
        <w:t xml:space="preserve">giá trị </w:t>
      </w:r>
      <w:r w:rsidR="25A1A1AD" w:rsidRPr="25A1A1AD">
        <w:rPr>
          <w:rFonts w:eastAsia="UTM Avo" w:cs="UTM Avo"/>
        </w:rPr>
        <w:t>được</w:t>
      </w:r>
      <w:r w:rsidR="3EBE4D93" w:rsidRPr="3EBE4D93">
        <w:rPr>
          <w:rFonts w:eastAsia="UTM Avo" w:cs="UTM Avo"/>
        </w:rPr>
        <w:t xml:space="preserve"> truy </w:t>
      </w:r>
      <w:r w:rsidR="1270E844" w:rsidRPr="1270E844">
        <w:rPr>
          <w:rFonts w:eastAsia="UTM Avo" w:cs="UTM Avo"/>
        </w:rPr>
        <w:t xml:space="preserve">xuất dựa trên địa </w:t>
      </w:r>
      <w:r w:rsidR="541E311D" w:rsidRPr="541E311D">
        <w:rPr>
          <w:rFonts w:eastAsia="UTM Avo" w:cs="UTM Avo"/>
        </w:rPr>
        <w:t>chỉ v8</w:t>
      </w:r>
      <w:r w:rsidR="25A1A1AD" w:rsidRPr="25A1A1AD">
        <w:rPr>
          <w:rFonts w:eastAsia="UTM Avo" w:cs="UTM Avo"/>
        </w:rPr>
        <w:t xml:space="preserve"> </w:t>
      </w:r>
      <w:r w:rsidR="50D3DB26" w:rsidRPr="50D3DB26">
        <w:rPr>
          <w:rFonts w:eastAsia="UTM Avo" w:cs="UTM Avo"/>
        </w:rPr>
        <w:t xml:space="preserve">(Hình </w:t>
      </w:r>
      <w:r w:rsidR="00FC29D0">
        <w:rPr>
          <w:rFonts w:asciiTheme="minorHAnsi" w:eastAsia="UTM Avo" w:hAnsiTheme="minorHAnsi" w:cstheme="minorHAnsi"/>
        </w:rPr>
        <w:t>16</w:t>
      </w:r>
      <w:r w:rsidR="7A140EF3" w:rsidRPr="7A140EF3">
        <w:rPr>
          <w:rFonts w:eastAsia="UTM Avo" w:cs="UTM Avo"/>
        </w:rPr>
        <w:t>)</w:t>
      </w:r>
    </w:p>
    <w:p w14:paraId="1B6458D7" w14:textId="0A359980" w:rsidR="0025135A" w:rsidRDefault="0025135A" w:rsidP="00FC29D0">
      <w:pPr>
        <w:spacing w:after="0"/>
        <w:jc w:val="center"/>
        <w:rPr>
          <w:rFonts w:asciiTheme="minorHAnsi" w:hAnsiTheme="minorHAnsi"/>
          <w:lang w:val="vi-VN"/>
        </w:rPr>
      </w:pPr>
      <w:r>
        <w:rPr>
          <w:noProof/>
        </w:rPr>
        <w:lastRenderedPageBreak/>
        <w:drawing>
          <wp:inline distT="0" distB="0" distL="0" distR="0" wp14:anchorId="715B3191" wp14:editId="2CFDEEF8">
            <wp:extent cx="3219899" cy="1028844"/>
            <wp:effectExtent l="0" t="0" r="0" b="0"/>
            <wp:docPr id="14013837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8373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D714" w14:textId="2CF9FC00" w:rsidR="6BFC7C75" w:rsidRDefault="6BFC7C75" w:rsidP="6BFC7C75">
      <w:pPr>
        <w:pStyle w:val="Hinh"/>
      </w:pPr>
      <w:r>
        <w:t>5 biến kiểu char được khai báo đầu hàm userpass.</w:t>
      </w:r>
    </w:p>
    <w:p w14:paraId="232243FA" w14:textId="48F04BE3" w:rsidR="00FC29D0" w:rsidRPr="00FC29D0" w:rsidRDefault="00FC29D0" w:rsidP="00FC29D0">
      <w:pPr>
        <w:pStyle w:val="Hinh"/>
        <w:rPr>
          <w:lang w:val="vi-VN"/>
        </w:rPr>
      </w:pPr>
      <w:r>
        <w:rPr>
          <w:lang w:val="vi-VN"/>
        </w:rPr>
        <w:t>Địa chỉ của biến v8, v9, v10, v11, 12.</w:t>
      </w:r>
    </w:p>
    <w:p w14:paraId="4A5537F9" w14:textId="208D1E4A" w:rsidR="0025135A" w:rsidRDefault="0025135A" w:rsidP="007B266B">
      <w:pPr>
        <w:spacing w:after="0"/>
        <w:jc w:val="center"/>
        <w:rPr>
          <w:rFonts w:asciiTheme="minorHAnsi" w:hAnsiTheme="minorHAnsi"/>
          <w:lang w:val="vi-VN"/>
        </w:rPr>
      </w:pPr>
      <w:r>
        <w:rPr>
          <w:noProof/>
        </w:rPr>
        <w:drawing>
          <wp:inline distT="0" distB="0" distL="0" distR="0" wp14:anchorId="0D8CFDAE" wp14:editId="1035A6AE">
            <wp:extent cx="3496163" cy="1305107"/>
            <wp:effectExtent l="0" t="0" r="0" b="0"/>
            <wp:docPr id="19502003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0036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8BDD" w14:textId="5C081CCA" w:rsidR="6BFC7C75" w:rsidRDefault="6BFC7C75" w:rsidP="6BFC7C75">
      <w:pPr>
        <w:pStyle w:val="Hinh"/>
      </w:pPr>
      <w:r>
        <w:t>Giá trị được tham chiếu dựa trên địa chỉ của v8</w:t>
      </w:r>
    </w:p>
    <w:p w14:paraId="58F043BE" w14:textId="51FAE24F" w:rsidR="16BD9752" w:rsidRDefault="16BD9752" w:rsidP="16BD9752">
      <w:pPr>
        <w:spacing w:after="0"/>
      </w:pPr>
      <w:r>
        <w:t>=&gt; Đây là mảng char 5 ký tự bắt đầu từ v8</w:t>
      </w:r>
    </w:p>
    <w:p w14:paraId="523DB540" w14:textId="4866BA63" w:rsidR="27C90B94" w:rsidRDefault="3BF80F33" w:rsidP="29349C0D">
      <w:pPr>
        <w:pStyle w:val="ListParagraph"/>
        <w:numPr>
          <w:ilvl w:val="0"/>
          <w:numId w:val="23"/>
        </w:numPr>
        <w:spacing w:after="0"/>
      </w:pPr>
      <w:r>
        <w:t>Chuyển</w:t>
      </w:r>
      <w:r w:rsidR="27C90B94">
        <w:t xml:space="preserve"> kiểu </w:t>
      </w:r>
      <w:r w:rsidR="5D3E9C87">
        <w:t xml:space="preserve">dữ liệu </w:t>
      </w:r>
      <w:r w:rsidR="27C90B94">
        <w:t xml:space="preserve">của </w:t>
      </w:r>
      <w:r>
        <w:t xml:space="preserve">v8 </w:t>
      </w:r>
      <w:r w:rsidR="29349C0D">
        <w:t xml:space="preserve">thành </w:t>
      </w:r>
      <w:r w:rsidR="27C90B94">
        <w:t>mảng 5 ký tự</w:t>
      </w:r>
      <w:r w:rsidR="20746E2D">
        <w:t>:</w:t>
      </w:r>
      <w:r w:rsidR="27C90B94">
        <w:t xml:space="preserve"> chọn vào biến </w:t>
      </w:r>
      <w:r w:rsidR="20746E2D">
        <w:t xml:space="preserve">v8, chuột phải </w:t>
      </w:r>
      <w:r w:rsidR="27C90B94">
        <w:t xml:space="preserve">và </w:t>
      </w:r>
      <w:r w:rsidR="5D3E9C87" w:rsidRPr="5D3E9C87">
        <w:t xml:space="preserve">chọn Set lvar type </w:t>
      </w:r>
      <w:r w:rsidR="20746E2D" w:rsidRPr="20746E2D">
        <w:t>để</w:t>
      </w:r>
      <w:r w:rsidR="5D3E9C87" w:rsidRPr="5D3E9C87">
        <w:t xml:space="preserve"> đổi thành kiểu dữ liệu</w:t>
      </w:r>
      <w:r w:rsidR="27C90B94">
        <w:t xml:space="preserve"> char </w:t>
      </w:r>
      <w:r w:rsidR="20746E2D">
        <w:t>v8</w:t>
      </w:r>
      <w:r w:rsidR="27C90B94">
        <w:t>[5]</w:t>
      </w:r>
    </w:p>
    <w:p w14:paraId="37ADAB56" w14:textId="6801DFBF" w:rsidR="0025135A" w:rsidRDefault="0025135A" w:rsidP="007B266B">
      <w:pPr>
        <w:spacing w:after="0"/>
        <w:jc w:val="center"/>
        <w:rPr>
          <w:rFonts w:asciiTheme="minorHAnsi" w:hAnsiTheme="minorHAnsi"/>
          <w:lang w:val="vi-VN"/>
        </w:rPr>
      </w:pPr>
      <w:r>
        <w:rPr>
          <w:noProof/>
        </w:rPr>
        <w:drawing>
          <wp:inline distT="0" distB="0" distL="0" distR="0" wp14:anchorId="0C8BE0FB" wp14:editId="3194051A">
            <wp:extent cx="6115050" cy="885825"/>
            <wp:effectExtent l="0" t="0" r="0" b="0"/>
            <wp:docPr id="11567351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3519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D94" w14:textId="75A43FB1" w:rsidR="6BFC7C75" w:rsidRDefault="6BFC7C75" w:rsidP="6BFC7C75">
      <w:pPr>
        <w:pStyle w:val="Hinh"/>
      </w:pPr>
      <w:r>
        <w:t>Chuyển kiểu dữ liệu của v8 thành mảng bằng Set lvar type</w:t>
      </w:r>
    </w:p>
    <w:p w14:paraId="611983FC" w14:textId="57E162BF" w:rsidR="00D5184A" w:rsidRDefault="284288CA" w:rsidP="6BFC7C75">
      <w:pPr>
        <w:pStyle w:val="ListParagraph"/>
        <w:numPr>
          <w:ilvl w:val="0"/>
          <w:numId w:val="50"/>
        </w:numPr>
        <w:spacing w:before="240" w:after="240"/>
        <w:rPr>
          <w:rFonts w:asciiTheme="minorHAnsi" w:hAnsiTheme="minorHAnsi"/>
          <w:lang w:val="vi-VN"/>
        </w:rPr>
      </w:pPr>
      <w:r>
        <w:t>Ta được mã giả:</w:t>
      </w:r>
    </w:p>
    <w:p w14:paraId="3AC2A108" w14:textId="5315D61A" w:rsidR="0025135A" w:rsidRDefault="7AD7551E" w:rsidP="6BFC7C75">
      <w:pPr>
        <w:spacing w:before="240" w:after="240"/>
        <w:jc w:val="center"/>
        <w:rPr>
          <w:rFonts w:asciiTheme="minorHAnsi" w:eastAsia="UTM Avo" w:hAnsiTheme="minorHAnsi" w:cs="UTM Avo"/>
          <w:lang w:val="vi-VN"/>
        </w:rPr>
      </w:pPr>
      <w:r>
        <w:rPr>
          <w:noProof/>
        </w:rPr>
        <w:lastRenderedPageBreak/>
        <w:drawing>
          <wp:inline distT="0" distB="0" distL="0" distR="0" wp14:anchorId="65865294" wp14:editId="273FD853">
            <wp:extent cx="3853530" cy="4425696"/>
            <wp:effectExtent l="0" t="0" r="0" b="0"/>
            <wp:docPr id="11407250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2500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346" cy="446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27F7" w14:textId="305C4940" w:rsidR="00FC29D0" w:rsidRPr="00F85D04" w:rsidRDefault="6BFC7C75" w:rsidP="00FF3A2B">
      <w:pPr>
        <w:pStyle w:val="Hinh"/>
        <w:spacing w:before="240" w:after="240"/>
        <w:rPr>
          <w:rFonts w:asciiTheme="minorHAnsi" w:eastAsia="UTM Avo" w:hAnsiTheme="minorHAnsi" w:cs="UTM Avo"/>
          <w:lang w:val="vi-VN"/>
        </w:rPr>
      </w:pPr>
      <w:r w:rsidRPr="00F85D04">
        <w:rPr>
          <w:rFonts w:eastAsia="UVN Viet Sach" w:cs="UVN Viet Sach"/>
          <w:iCs/>
          <w:color w:val="000000" w:themeColor="text1"/>
        </w:rPr>
        <w:t>Mã giả mới sau khi chuyển kiểu dữ liệu v8</w:t>
      </w:r>
      <w:r w:rsidR="7AD7551E">
        <w:rPr>
          <w:noProof/>
        </w:rPr>
        <w:drawing>
          <wp:inline distT="0" distB="0" distL="0" distR="0" wp14:anchorId="10398227" wp14:editId="7580B6C7">
            <wp:extent cx="4581144" cy="3439426"/>
            <wp:effectExtent l="0" t="0" r="0" b="8890"/>
            <wp:docPr id="5802232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23254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227" cy="344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D12E" w14:textId="26222381" w:rsidR="00D5184A" w:rsidRPr="00D5184A" w:rsidRDefault="6BFC7C75" w:rsidP="6BFC7C75">
      <w:pPr>
        <w:pStyle w:val="Hinh"/>
        <w:rPr>
          <w:rFonts w:eastAsia="UVN Viet Sach" w:cs="UVN Viet Sach"/>
          <w:iCs/>
          <w:color w:val="000000" w:themeColor="text1"/>
        </w:rPr>
      </w:pPr>
      <w:r w:rsidRPr="6BFC7C75">
        <w:rPr>
          <w:rFonts w:eastAsia="UVN Viet Sach" w:cs="UVN Viet Sach"/>
          <w:iCs/>
          <w:color w:val="000000" w:themeColor="text1"/>
        </w:rPr>
        <w:t>Mã giả mới sau khi chuyển kiểu dữ liệu v8</w:t>
      </w:r>
    </w:p>
    <w:p w14:paraId="13B14DD1" w14:textId="0F7147D4" w:rsidR="00FC29D0" w:rsidRDefault="00FC29D0" w:rsidP="00D5184A">
      <w:pPr>
        <w:spacing w:before="240" w:after="240"/>
        <w:jc w:val="center"/>
        <w:rPr>
          <w:rFonts w:asciiTheme="minorHAnsi" w:eastAsia="UTM Avo" w:hAnsiTheme="minorHAnsi" w:cs="UTM Avo"/>
          <w:lang w:val="vi-VN"/>
        </w:rPr>
      </w:pPr>
      <w:r>
        <w:rPr>
          <w:noProof/>
        </w:rPr>
        <w:lastRenderedPageBreak/>
        <w:drawing>
          <wp:inline distT="0" distB="0" distL="0" distR="0" wp14:anchorId="52FC5129" wp14:editId="49D6B891">
            <wp:extent cx="4764024" cy="3576728"/>
            <wp:effectExtent l="0" t="0" r="0" b="5080"/>
            <wp:docPr id="1858630305" name="drawing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23254" name="drawing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334" cy="358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19B8" w14:textId="33A9425C" w:rsidR="00FC29D0" w:rsidRDefault="00FC29D0" w:rsidP="00FC29D0">
      <w:pPr>
        <w:pStyle w:val="Hinh"/>
        <w:rPr>
          <w:lang w:val="vi-VN"/>
        </w:rPr>
      </w:pPr>
      <w:r>
        <w:rPr>
          <w:lang w:val="vi-VN"/>
        </w:rPr>
        <w:t>Mã giả hàm userpass.</w:t>
      </w:r>
    </w:p>
    <w:p w14:paraId="1479B107" w14:textId="1A53D01C" w:rsidR="0025135A" w:rsidRDefault="00F85D04" w:rsidP="00F85D04">
      <w:pPr>
        <w:pStyle w:val="ListParagraph"/>
        <w:rPr>
          <w:rFonts w:eastAsia="UTM Avo" w:cs="UTM Avo"/>
        </w:rPr>
      </w:pPr>
      <w:r>
        <w:rPr>
          <w:rFonts w:asciiTheme="minorHAnsi" w:eastAsia="UTM Avo" w:hAnsiTheme="minorHAnsi" w:cs="UTM Avo"/>
          <w:lang w:val="vi-VN"/>
        </w:rPr>
        <w:t xml:space="preserve">- </w:t>
      </w:r>
      <w:r w:rsidR="5A8AE9B9" w:rsidRPr="5A8AE9B9">
        <w:rPr>
          <w:rFonts w:eastAsia="UTM Avo" w:cs="UTM Avo"/>
        </w:rPr>
        <w:t>Sau khi chuyển</w:t>
      </w:r>
      <w:r w:rsidR="5778B45A" w:rsidRPr="5778B45A">
        <w:rPr>
          <w:rFonts w:eastAsia="UTM Avo" w:cs="UTM Avo"/>
        </w:rPr>
        <w:t>:</w:t>
      </w:r>
      <w:r w:rsidR="03710867" w:rsidRPr="03710867">
        <w:rPr>
          <w:rFonts w:eastAsia="UTM Avo" w:cs="UTM Avo"/>
        </w:rPr>
        <w:t xml:space="preserve"> 5 biến char liền kề nhau (v8 đến v12) là một mảng 5 ký tự</w:t>
      </w:r>
      <w:r w:rsidR="5A8AE9B9" w:rsidRPr="5A8AE9B9">
        <w:rPr>
          <w:rFonts w:eastAsia="UTM Avo" w:cs="UTM Avo"/>
        </w:rPr>
        <w:t xml:space="preserve"> -</w:t>
      </w:r>
      <w:r w:rsidR="03710867" w:rsidRPr="03710867">
        <w:rPr>
          <w:rFonts w:eastAsia="UTM Avo" w:cs="UTM Avo"/>
        </w:rPr>
        <w:t xml:space="preserve"> v8[5</w:t>
      </w:r>
      <w:r w:rsidR="5778B45A" w:rsidRPr="5778B45A">
        <w:rPr>
          <w:rFonts w:eastAsia="UTM Avo" w:cs="UTM Avo"/>
        </w:rPr>
        <w:t>], với:</w:t>
      </w:r>
    </w:p>
    <w:p w14:paraId="10ACEDE6" w14:textId="46865F27" w:rsidR="0025135A" w:rsidRDefault="5987715C" w:rsidP="5987715C">
      <w:pPr>
        <w:ind w:left="1440"/>
        <w:rPr>
          <w:rFonts w:eastAsia="UTM Avo" w:cs="UTM Avo"/>
        </w:rPr>
      </w:pPr>
      <w:r w:rsidRPr="5987715C">
        <w:rPr>
          <w:rFonts w:eastAsia="UTM Avo" w:cs="UTM Avo"/>
        </w:rPr>
        <w:t>+ v8[0] = 101 (ký tự 'e')</w:t>
      </w:r>
    </w:p>
    <w:p w14:paraId="49EABDE7" w14:textId="0B65F615" w:rsidR="0025135A" w:rsidRDefault="5987715C" w:rsidP="5987715C">
      <w:pPr>
        <w:ind w:left="1440"/>
        <w:rPr>
          <w:rFonts w:eastAsia="UTM Avo" w:cs="UTM Avo"/>
        </w:rPr>
      </w:pPr>
      <w:r w:rsidRPr="5987715C">
        <w:rPr>
          <w:rFonts w:eastAsia="UTM Avo" w:cs="UTM Avo"/>
        </w:rPr>
        <w:t>+ v8[1] = 102 (ký tự 'f')</w:t>
      </w:r>
    </w:p>
    <w:p w14:paraId="3BB1102C" w14:textId="2063DC62" w:rsidR="0025135A" w:rsidRDefault="5987715C" w:rsidP="5987715C">
      <w:pPr>
        <w:ind w:left="1440"/>
        <w:rPr>
          <w:rFonts w:eastAsia="UTM Avo" w:cs="UTM Avo"/>
        </w:rPr>
      </w:pPr>
      <w:r w:rsidRPr="5987715C">
        <w:rPr>
          <w:rFonts w:eastAsia="UTM Avo" w:cs="UTM Avo"/>
        </w:rPr>
        <w:t>+ v8[2] = 47 (ký tự '/')</w:t>
      </w:r>
    </w:p>
    <w:p w14:paraId="5BBAFB6A" w14:textId="27F678DA" w:rsidR="0025135A" w:rsidRDefault="5987715C" w:rsidP="5987715C">
      <w:pPr>
        <w:ind w:left="1440"/>
        <w:rPr>
          <w:rFonts w:eastAsia="UTM Avo" w:cs="UTM Avo"/>
        </w:rPr>
      </w:pPr>
      <w:r w:rsidRPr="5987715C">
        <w:rPr>
          <w:rFonts w:eastAsia="UTM Avo" w:cs="UTM Avo"/>
        </w:rPr>
        <w:t>+ v8[3] = 115 (ký tự 's')</w:t>
      </w:r>
    </w:p>
    <w:p w14:paraId="27751F72" w14:textId="0A051613" w:rsidR="0025135A" w:rsidRDefault="5987715C" w:rsidP="5987715C">
      <w:pPr>
        <w:ind w:left="1440"/>
        <w:rPr>
          <w:rFonts w:eastAsia="UTM Avo" w:cs="UTM Avo"/>
        </w:rPr>
      </w:pPr>
      <w:r w:rsidRPr="5987715C">
        <w:rPr>
          <w:rFonts w:eastAsia="UTM Avo" w:cs="UTM Avo"/>
        </w:rPr>
        <w:t>+ v8[4] = 72 (ký tự 'H')</w:t>
      </w:r>
    </w:p>
    <w:p w14:paraId="779707E3" w14:textId="38140126" w:rsidR="0025135A" w:rsidRDefault="03710867" w:rsidP="5987715C">
      <w:pPr>
        <w:pStyle w:val="ListParagraph"/>
        <w:numPr>
          <w:ilvl w:val="0"/>
          <w:numId w:val="29"/>
        </w:numPr>
        <w:rPr>
          <w:rFonts w:eastAsia="UTM Avo" w:cs="UTM Avo"/>
        </w:rPr>
      </w:pPr>
      <w:r w:rsidRPr="03710867">
        <w:rPr>
          <w:rFonts w:eastAsia="UTM Avo" w:cs="UTM Avo"/>
        </w:rPr>
        <w:t xml:space="preserve">Username được nhập vào mảng s: s = "453147964" </w:t>
      </w:r>
    </w:p>
    <w:p w14:paraId="1AAC7D0B" w14:textId="57D2B1BD" w:rsidR="0025135A" w:rsidRDefault="03710867" w:rsidP="5987715C">
      <w:pPr>
        <w:pStyle w:val="ListParagraph"/>
        <w:numPr>
          <w:ilvl w:val="0"/>
          <w:numId w:val="29"/>
        </w:numPr>
        <w:rPr>
          <w:rFonts w:eastAsia="UTM Avo" w:cs="UTM Avo"/>
        </w:rPr>
      </w:pPr>
      <w:r w:rsidRPr="03710867">
        <w:rPr>
          <w:rFonts w:eastAsia="UTM Avo" w:cs="UTM Avo"/>
        </w:rPr>
        <w:t>Mật khẩu (chưa biết) được nhập vào mảng v6.</w:t>
      </w:r>
    </w:p>
    <w:p w14:paraId="3BD52F98" w14:textId="3993FB82" w:rsidR="0025135A" w:rsidRDefault="03710867" w:rsidP="5987715C">
      <w:pPr>
        <w:pStyle w:val="ListParagraph"/>
        <w:numPr>
          <w:ilvl w:val="0"/>
          <w:numId w:val="29"/>
        </w:numPr>
        <w:rPr>
          <w:rFonts w:eastAsia="UTM Avo" w:cs="UTM Avo"/>
        </w:rPr>
      </w:pPr>
      <w:r w:rsidRPr="03710867">
        <w:rPr>
          <w:rFonts w:eastAsia="UTM Avo" w:cs="UTM Avo"/>
        </w:rPr>
        <w:t>Kiểm tra độ dài</w:t>
      </w:r>
      <w:r w:rsidR="5987715C" w:rsidRPr="5987715C">
        <w:rPr>
          <w:rFonts w:eastAsia="UTM Avo" w:cs="UTM Avo"/>
        </w:rPr>
        <w:t>:</w:t>
      </w:r>
      <w:r w:rsidRPr="03710867">
        <w:rPr>
          <w:rFonts w:eastAsia="UTM Avo" w:cs="UTM Avo"/>
        </w:rPr>
        <w:t xml:space="preserve"> if ( strlen(s) == 9 &amp;&amp; (v0 = strlen(s), v0 == strlen(v6)) ) </w:t>
      </w:r>
    </w:p>
    <w:p w14:paraId="3FE6CC64" w14:textId="5A278247" w:rsidR="0025135A" w:rsidRDefault="5987715C" w:rsidP="5987715C">
      <w:pPr>
        <w:pStyle w:val="ListParagraph"/>
        <w:rPr>
          <w:rFonts w:eastAsia="UTM Avo" w:cs="UTM Avo"/>
        </w:rPr>
      </w:pPr>
      <w:r w:rsidRPr="5987715C">
        <w:rPr>
          <w:rFonts w:eastAsia="UTM Avo" w:cs="UTM Avo"/>
        </w:rPr>
        <w:t>+</w:t>
      </w:r>
      <w:r w:rsidR="03710867" w:rsidRPr="03710867">
        <w:rPr>
          <w:rFonts w:eastAsia="UTM Avo" w:cs="UTM Avo"/>
        </w:rPr>
        <w:t xml:space="preserve"> Hàm kiểm tra độ dài username (strlen(s)) có bằng 9 không.</w:t>
      </w:r>
    </w:p>
    <w:p w14:paraId="2D295B2E" w14:textId="55CB54FA" w:rsidR="0025135A" w:rsidRDefault="5987715C" w:rsidP="5987715C">
      <w:pPr>
        <w:pStyle w:val="ListParagraph"/>
        <w:rPr>
          <w:rFonts w:eastAsia="UTM Avo" w:cs="UTM Avo"/>
        </w:rPr>
      </w:pPr>
      <w:r w:rsidRPr="5987715C">
        <w:rPr>
          <w:rFonts w:eastAsia="UTM Avo" w:cs="UTM Avo"/>
        </w:rPr>
        <w:t>+</w:t>
      </w:r>
      <w:r w:rsidR="03710867" w:rsidRPr="03710867">
        <w:rPr>
          <w:rFonts w:eastAsia="UTM Avo" w:cs="UTM Avo"/>
        </w:rPr>
        <w:t xml:space="preserve"> strlen("453147964") là 9</w:t>
      </w:r>
      <w:r w:rsidRPr="5987715C">
        <w:rPr>
          <w:rFonts w:eastAsia="UTM Avo" w:cs="UTM Avo"/>
        </w:rPr>
        <w:t xml:space="preserve"> =&gt; TRUE </w:t>
      </w:r>
    </w:p>
    <w:p w14:paraId="691BEF4D" w14:textId="0228D556" w:rsidR="0025135A" w:rsidRDefault="5987715C" w:rsidP="5987715C">
      <w:pPr>
        <w:pStyle w:val="ListParagraph"/>
        <w:rPr>
          <w:rFonts w:eastAsia="UTM Avo" w:cs="UTM Avo"/>
        </w:rPr>
      </w:pPr>
      <w:r w:rsidRPr="5987715C">
        <w:rPr>
          <w:rFonts w:eastAsia="UTM Avo" w:cs="UTM Avo"/>
        </w:rPr>
        <w:t>+</w:t>
      </w:r>
      <w:r w:rsidR="03710867" w:rsidRPr="03710867">
        <w:rPr>
          <w:rFonts w:eastAsia="UTM Avo" w:cs="UTM Avo"/>
        </w:rPr>
        <w:t xml:space="preserve"> Hàm kiểm tra tiếp độ dài username (gán cho v0</w:t>
      </w:r>
      <w:r w:rsidRPr="5987715C">
        <w:rPr>
          <w:rFonts w:eastAsia="UTM Avo" w:cs="UTM Avo"/>
        </w:rPr>
        <w:t>,</w:t>
      </w:r>
      <w:r w:rsidR="03710867" w:rsidRPr="03710867">
        <w:rPr>
          <w:rFonts w:eastAsia="UTM Avo" w:cs="UTM Avo"/>
        </w:rPr>
        <w:t xml:space="preserve"> là 9) có bằng độ dài mật khẩu (strlen(v6)) không. </w:t>
      </w:r>
      <w:r w:rsidRPr="5987715C">
        <w:rPr>
          <w:rFonts w:eastAsia="UTM Avo" w:cs="UTM Avo"/>
        </w:rPr>
        <w:t>Nếu bằng thì thực hiện vòng for</w:t>
      </w:r>
      <w:r w:rsidR="4D8D7B65" w:rsidRPr="4D8D7B65">
        <w:rPr>
          <w:rFonts w:eastAsia="UTM Avo" w:cs="UTM Avo"/>
        </w:rPr>
        <w:t>, sai thì trả về hàm failed().</w:t>
      </w:r>
    </w:p>
    <w:p w14:paraId="37A73819" w14:textId="0267E700" w:rsidR="5987715C" w:rsidRDefault="5987715C" w:rsidP="5987715C">
      <w:pPr>
        <w:spacing w:before="240" w:after="240"/>
        <w:rPr>
          <w:rFonts w:eastAsia="UTM Avo" w:cs="UTM Avo"/>
          <w:b/>
        </w:rPr>
      </w:pPr>
      <w:r w:rsidRPr="4936D905">
        <w:rPr>
          <w:rFonts w:eastAsia="UTM Avo" w:cs="UTM Avo"/>
          <w:b/>
        </w:rPr>
        <w:t xml:space="preserve">Vòng for 1: Xây dựng mảng buffer v5 </w:t>
      </w:r>
    </w:p>
    <w:p w14:paraId="7B2A6882" w14:textId="69A5820D" w:rsidR="00951EAB" w:rsidRPr="00951EAB" w:rsidRDefault="5987715C" w:rsidP="6BFC7C75">
      <w:pPr>
        <w:spacing w:before="240" w:after="240"/>
        <w:jc w:val="center"/>
        <w:rPr>
          <w:rFonts w:asciiTheme="minorHAnsi" w:eastAsia="UTM Avo" w:hAnsiTheme="minorHAnsi" w:cs="UTM Avo"/>
          <w:lang w:val="vi-VN"/>
        </w:rPr>
      </w:pPr>
      <w:r>
        <w:rPr>
          <w:noProof/>
        </w:rPr>
        <w:lastRenderedPageBreak/>
        <w:drawing>
          <wp:inline distT="0" distB="0" distL="0" distR="0" wp14:anchorId="3BD361BE" wp14:editId="7E03F266">
            <wp:extent cx="3877216" cy="2829320"/>
            <wp:effectExtent l="0" t="0" r="0" b="0"/>
            <wp:docPr id="13870904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90443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53C8" w14:textId="3C27161C" w:rsidR="6BFC7C75" w:rsidRDefault="6BFC7C75" w:rsidP="6BFC7C75">
      <w:pPr>
        <w:pStyle w:val="Hinh"/>
        <w:rPr>
          <w:rFonts w:eastAsia="UVN Viet Sach" w:cs="UVN Viet Sach"/>
          <w:iCs/>
          <w:color w:val="000000" w:themeColor="text1"/>
        </w:rPr>
      </w:pPr>
      <w:r w:rsidRPr="6BFC7C75">
        <w:rPr>
          <w:rFonts w:eastAsia="UVN Viet Sach" w:cs="UVN Viet Sach"/>
          <w:iCs/>
          <w:color w:val="000000" w:themeColor="text1"/>
        </w:rPr>
        <w:t>Vòng for đầu tiên tạo bảng buffer v5</w:t>
      </w:r>
    </w:p>
    <w:p w14:paraId="32B0CF92" w14:textId="3486374C" w:rsidR="5987715C" w:rsidRDefault="5987715C" w:rsidP="5987715C">
      <w:pPr>
        <w:pStyle w:val="ListParagraph"/>
        <w:numPr>
          <w:ilvl w:val="0"/>
          <w:numId w:val="27"/>
        </w:numPr>
        <w:spacing w:before="240" w:after="240"/>
      </w:pPr>
      <w:r w:rsidRPr="5987715C">
        <w:rPr>
          <w:rFonts w:eastAsia="UTM Avo" w:cs="UTM Avo"/>
        </w:rPr>
        <w:t>Với i&gt;1: thực hiện nhánh if</w:t>
      </w:r>
    </w:p>
    <w:p w14:paraId="785823FF" w14:textId="5A8A464A" w:rsidR="5987715C" w:rsidRDefault="5987715C" w:rsidP="5987715C">
      <w:pPr>
        <w:pStyle w:val="ListParagraph"/>
        <w:numPr>
          <w:ilvl w:val="1"/>
          <w:numId w:val="27"/>
        </w:numPr>
        <w:spacing w:before="240" w:after="240"/>
      </w:pPr>
      <w:r w:rsidRPr="5987715C">
        <w:t>i &gt;3, v5[i] nhận giá trị từ v8[0] đến v8[4] .</w:t>
      </w:r>
    </w:p>
    <w:p w14:paraId="3847ADE1" w14:textId="009BA8C4" w:rsidR="5987715C" w:rsidRDefault="5987715C" w:rsidP="5987715C">
      <w:pPr>
        <w:pStyle w:val="ListParagraph"/>
        <w:numPr>
          <w:ilvl w:val="1"/>
          <w:numId w:val="27"/>
        </w:numPr>
        <w:spacing w:before="240" w:after="240"/>
      </w:pPr>
      <w:r w:rsidRPr="5987715C">
        <w:t>i = 2 và i = 3, v5[i] nhận giá trị từ s[7] và s[8].</w:t>
      </w:r>
    </w:p>
    <w:p w14:paraId="69FE3DB0" w14:textId="4B380C85" w:rsidR="5987715C" w:rsidRDefault="5987715C" w:rsidP="5987715C">
      <w:pPr>
        <w:pStyle w:val="ListParagraph"/>
        <w:numPr>
          <w:ilvl w:val="0"/>
          <w:numId w:val="26"/>
        </w:numPr>
        <w:spacing w:before="240" w:after="240"/>
      </w:pPr>
      <w:r w:rsidRPr="5987715C">
        <w:t>Với i=0: thực hiện nhánh else</w:t>
      </w:r>
    </w:p>
    <w:p w14:paraId="443A97B9" w14:textId="10269D6F" w:rsidR="5987715C" w:rsidRDefault="5987715C" w:rsidP="5987715C">
      <w:pPr>
        <w:pStyle w:val="ListParagraph"/>
        <w:numPr>
          <w:ilvl w:val="1"/>
          <w:numId w:val="26"/>
        </w:numPr>
        <w:spacing w:before="240" w:after="240"/>
      </w:pPr>
      <w:r w:rsidRPr="5987715C">
        <w:t>v5[0] = s[2]</w:t>
      </w:r>
    </w:p>
    <w:p w14:paraId="271D3343" w14:textId="7F835ACD" w:rsidR="0025135A" w:rsidRDefault="4D8D7B65" w:rsidP="03710867">
      <w:pPr>
        <w:spacing w:before="240" w:after="240"/>
        <w:rPr>
          <w:rFonts w:eastAsia="UTM Avo" w:cs="UTM Avo"/>
          <w:b/>
        </w:rPr>
      </w:pPr>
      <w:r w:rsidRPr="4936D905">
        <w:rPr>
          <w:rFonts w:eastAsia="UTM Avo" w:cs="UTM Avo"/>
          <w:b/>
        </w:rPr>
        <w:t>Vòng for 2: Xác thực mật khẩu</w:t>
      </w:r>
      <w:r w:rsidR="4936D905" w:rsidRPr="4936D905">
        <w:rPr>
          <w:rFonts w:eastAsia="UTM Avo" w:cs="UTM Avo"/>
          <w:b/>
          <w:bCs/>
        </w:rPr>
        <w:t xml:space="preserve"> (Hình 3.4)</w:t>
      </w:r>
    </w:p>
    <w:p w14:paraId="6EA8F392" w14:textId="77777777" w:rsidR="00951EAB" w:rsidRDefault="339DF227" w:rsidP="4936D905">
      <w:pPr>
        <w:spacing w:before="240" w:after="240"/>
        <w:rPr>
          <w:rFonts w:asciiTheme="minorHAnsi" w:hAnsiTheme="minorHAnsi"/>
          <w:lang w:val="vi-VN"/>
        </w:rPr>
      </w:pPr>
      <w:r>
        <w:rPr>
          <w:noProof/>
        </w:rPr>
        <w:drawing>
          <wp:inline distT="0" distB="0" distL="0" distR="0" wp14:anchorId="016632AE" wp14:editId="397E5C17">
            <wp:extent cx="6115050" cy="2971800"/>
            <wp:effectExtent l="0" t="0" r="0" b="0"/>
            <wp:docPr id="5244284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2842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F0D1" w14:textId="45326F8B" w:rsidR="6BFC7C75" w:rsidRDefault="6BFC7C75" w:rsidP="6BFC7C75">
      <w:pPr>
        <w:pStyle w:val="Hinh"/>
        <w:rPr>
          <w:rFonts w:eastAsia="UVN Viet Sach" w:cs="UVN Viet Sach"/>
          <w:iCs/>
          <w:color w:val="000000" w:themeColor="text1"/>
        </w:rPr>
      </w:pPr>
      <w:r w:rsidRPr="6BFC7C75">
        <w:rPr>
          <w:rFonts w:eastAsia="UVN Viet Sach" w:cs="UVN Viet Sach"/>
          <w:iCs/>
          <w:color w:val="000000" w:themeColor="text1"/>
        </w:rPr>
        <w:t>Vòng for thứ hai xác thực mật khẩu nhập vào</w:t>
      </w:r>
    </w:p>
    <w:p w14:paraId="33D72648" w14:textId="11A5B9C9" w:rsidR="0025135A" w:rsidRDefault="4936D905" w:rsidP="4936D905">
      <w:pPr>
        <w:pStyle w:val="ListParagraph"/>
        <w:numPr>
          <w:ilvl w:val="0"/>
          <w:numId w:val="47"/>
        </w:numPr>
        <w:spacing w:before="240" w:after="240"/>
        <w:rPr>
          <w:rFonts w:eastAsia="UTM Avo" w:cs="UTM Avo"/>
        </w:rPr>
      </w:pPr>
      <w:r w:rsidRPr="4936D905">
        <w:rPr>
          <w:rFonts w:eastAsia="UTM Avo" w:cs="UTM Avo"/>
        </w:rPr>
        <w:lastRenderedPageBreak/>
        <w:t xml:space="preserve">Kiểm tra </w:t>
      </w:r>
      <w:r w:rsidR="67305B71" w:rsidRPr="67305B71">
        <w:rPr>
          <w:rFonts w:eastAsia="UTM Avo" w:cs="UTM Avo"/>
        </w:rPr>
        <w:t>if (v3 &gt; i</w:t>
      </w:r>
      <w:r w:rsidRPr="4936D905">
        <w:rPr>
          <w:rFonts w:eastAsia="UTM Avo" w:cs="UTM Avo"/>
        </w:rPr>
        <w:t>):</w:t>
      </w:r>
      <w:r w:rsidR="67305B71" w:rsidRPr="67305B71">
        <w:rPr>
          <w:rFonts w:eastAsia="UTM Avo" w:cs="UTM Avo"/>
        </w:rPr>
        <w:t xml:space="preserve"> i có còn nằm trong độ dài của chuỗi hay không.</w:t>
      </w:r>
    </w:p>
    <w:p w14:paraId="579FC971" w14:textId="0644FA5F" w:rsidR="0025135A" w:rsidRDefault="4A98AC68" w:rsidP="4A98AC68">
      <w:pPr>
        <w:spacing w:before="240" w:after="240"/>
        <w:ind w:left="720"/>
        <w:rPr>
          <w:rFonts w:eastAsia="UTM Avo" w:cs="UTM Avo"/>
        </w:rPr>
      </w:pPr>
      <w:r w:rsidRPr="4A98AC68">
        <w:rPr>
          <w:rFonts w:eastAsia="UTM Avo" w:cs="UTM Avo"/>
        </w:rPr>
        <w:t xml:space="preserve">+ Nếu đúng (chưa hết chuỗi): Thực hiện phép tính </w:t>
      </w:r>
      <w:r w:rsidRPr="4A98AC68">
        <w:rPr>
          <w:rFonts w:eastAsia="UTM Avo" w:cs="UTM Avo"/>
          <w:color w:val="000000" w:themeColor="text1"/>
          <w:sz w:val="25"/>
          <w:szCs w:val="25"/>
        </w:rPr>
        <w:t xml:space="preserve">v2 = ceil((long double)(s[i] + (signed int)v5[i]) / 2.0);: </w:t>
      </w:r>
      <w:r w:rsidRPr="4A98AC68">
        <w:rPr>
          <w:rFonts w:eastAsia="UTM Avo" w:cs="UTM Avo"/>
        </w:rPr>
        <w:t>công thức để tạo ra ký tự mật khẩu đúng</w:t>
      </w:r>
      <w:r w:rsidR="4936D905" w:rsidRPr="4936D905">
        <w:rPr>
          <w:rFonts w:eastAsia="UTM Avo" w:cs="UTM Avo"/>
        </w:rPr>
        <w:t>.</w:t>
      </w:r>
      <w:r w:rsidR="66725813" w:rsidRPr="66725813">
        <w:rPr>
          <w:rFonts w:eastAsia="UTM Avo" w:cs="UTM Avo"/>
        </w:rPr>
        <w:t xml:space="preserve"> =&gt; v2 chứa chuỗi mật khẩu đúng</w:t>
      </w:r>
    </w:p>
    <w:p w14:paraId="3CF4E1D7" w14:textId="6E5BB88F" w:rsidR="0025135A" w:rsidRDefault="4CA727A1" w:rsidP="4A98AC68">
      <w:pPr>
        <w:spacing w:before="240" w:after="240"/>
        <w:ind w:left="720"/>
        <w:rPr>
          <w:rFonts w:eastAsia="UTM Avo" w:cs="UTM Avo"/>
        </w:rPr>
      </w:pPr>
      <w:r w:rsidRPr="4CA727A1">
        <w:rPr>
          <w:rFonts w:eastAsia="UTM Avo" w:cs="UTM Avo"/>
        </w:rPr>
        <w:t>+ Nếu đã duyệt hết chuỗi: nhảy đến break để thoát vòng lặp.</w:t>
      </w:r>
    </w:p>
    <w:p w14:paraId="6812CB1F" w14:textId="1751F2F2" w:rsidR="0025135A" w:rsidRDefault="4A98AC68" w:rsidP="4A98AC68">
      <w:pPr>
        <w:pStyle w:val="ListParagraph"/>
        <w:numPr>
          <w:ilvl w:val="0"/>
          <w:numId w:val="40"/>
        </w:numPr>
        <w:spacing w:before="240" w:after="240"/>
        <w:rPr>
          <w:rFonts w:eastAsia="UTM Avo" w:cs="UTM Avo"/>
        </w:rPr>
      </w:pPr>
      <w:r w:rsidRPr="4A98AC68">
        <w:rPr>
          <w:rFonts w:eastAsia="UTM Avo" w:cs="UTM Avo"/>
        </w:rPr>
        <w:t>Kiểm tra</w:t>
      </w:r>
      <w:r w:rsidR="67305B71" w:rsidRPr="67305B71">
        <w:rPr>
          <w:rFonts w:eastAsia="UTM Avo" w:cs="UTM Avo"/>
        </w:rPr>
        <w:t xml:space="preserve"> if </w:t>
      </w:r>
      <w:r w:rsidR="6BFC7C75" w:rsidRPr="6BFC7C75">
        <w:rPr>
          <w:rFonts w:eastAsia="UTM Avo" w:cs="UTM Avo"/>
        </w:rPr>
        <w:t>((</w:t>
      </w:r>
      <w:r w:rsidR="67305B71" w:rsidRPr="67305B71">
        <w:rPr>
          <w:rFonts w:eastAsia="UTM Avo" w:cs="UTM Avo"/>
        </w:rPr>
        <w:t>long double)v6[i] == v2).</w:t>
      </w:r>
    </w:p>
    <w:p w14:paraId="388AC5CE" w14:textId="65650DEA" w:rsidR="4A98AC68" w:rsidRDefault="4A98AC68" w:rsidP="4A98AC68">
      <w:pPr>
        <w:spacing w:before="240" w:after="240"/>
        <w:ind w:firstLine="720"/>
      </w:pPr>
      <w:r w:rsidRPr="4A98AC68">
        <w:rPr>
          <w:rFonts w:eastAsia="UTM Avo" w:cs="UTM Avo"/>
        </w:rPr>
        <w:t>+ Nếu v6[i] (ký tự password nhập vào) khớp với v2 (</w:t>
      </w:r>
      <w:r w:rsidR="66725813" w:rsidRPr="66725813">
        <w:rPr>
          <w:rFonts w:eastAsia="UTM Avo" w:cs="UTM Avo"/>
        </w:rPr>
        <w:t>mật khẩu đúng</w:t>
      </w:r>
      <w:r w:rsidRPr="4A98AC68">
        <w:rPr>
          <w:rFonts w:eastAsia="UTM Avo" w:cs="UTM Avo"/>
        </w:rPr>
        <w:t xml:space="preserve"> đúng), tiếp tục vòng lặp để kiểm tra ký tự tiếp theo.</w:t>
      </w:r>
    </w:p>
    <w:p w14:paraId="0E142D20" w14:textId="47C9F3B9" w:rsidR="4A98AC68" w:rsidRDefault="4A98AC68" w:rsidP="4A98AC68">
      <w:pPr>
        <w:spacing w:before="240" w:after="240"/>
        <w:ind w:firstLine="720"/>
      </w:pPr>
      <w:r w:rsidRPr="4A98AC68">
        <w:rPr>
          <w:rFonts w:eastAsia="UTM Avo" w:cs="UTM Avo"/>
        </w:rPr>
        <w:t>+ Nếu không khớp: nhảy đến lệnh break và thoát khỏi vòng lặp.</w:t>
      </w:r>
    </w:p>
    <w:p w14:paraId="13DB9F3A" w14:textId="041C6FA4" w:rsidR="0025135A" w:rsidRDefault="67305B71" w:rsidP="4CA727A1">
      <w:pPr>
        <w:pStyle w:val="ListParagraph"/>
        <w:numPr>
          <w:ilvl w:val="0"/>
          <w:numId w:val="46"/>
        </w:numPr>
        <w:spacing w:before="240" w:after="240"/>
        <w:rPr>
          <w:rFonts w:eastAsia="UTM Avo" w:cs="UTM Avo"/>
        </w:rPr>
      </w:pPr>
      <w:r w:rsidRPr="67305B71">
        <w:rPr>
          <w:rFonts w:eastAsia="UTM Avo" w:cs="UTM Avo"/>
        </w:rPr>
        <w:t>Sau khi vòng lặp break, kiểm tra if ( v4 == i ).</w:t>
      </w:r>
      <w:r w:rsidR="4CA727A1" w:rsidRPr="4CA727A1">
        <w:rPr>
          <w:rFonts w:eastAsia="UTM Avo" w:cs="UTM Avo"/>
        </w:rPr>
        <w:t xml:space="preserve"> Với </w:t>
      </w:r>
      <w:r w:rsidRPr="67305B71">
        <w:rPr>
          <w:rFonts w:eastAsia="UTM Avo" w:cs="UTM Avo"/>
        </w:rPr>
        <w:t>v4 là độ dài của username.</w:t>
      </w:r>
    </w:p>
    <w:p w14:paraId="4834D5BA" w14:textId="77777777" w:rsidR="008803B0" w:rsidRDefault="4CA727A1" w:rsidP="4D8D7B65">
      <w:pPr>
        <w:spacing w:before="240" w:after="240"/>
        <w:rPr>
          <w:rFonts w:asciiTheme="minorHAnsi" w:eastAsia="UTM Avo" w:hAnsiTheme="minorHAnsi" w:cs="UTM Avo"/>
          <w:lang w:val="vi-VN"/>
        </w:rPr>
      </w:pPr>
      <w:r w:rsidRPr="4CA727A1">
        <w:rPr>
          <w:rFonts w:eastAsia="UTM Avo" w:cs="UTM Avo"/>
        </w:rPr>
        <w:t>+</w:t>
      </w:r>
      <w:r w:rsidR="67305B71" w:rsidRPr="67305B71">
        <w:rPr>
          <w:rFonts w:eastAsia="UTM Avo" w:cs="UTM Avo"/>
        </w:rPr>
        <w:t xml:space="preserve"> Nếu i </w:t>
      </w:r>
      <w:r w:rsidRPr="4CA727A1">
        <w:rPr>
          <w:rFonts w:eastAsia="UTM Avo" w:cs="UTM Avo"/>
        </w:rPr>
        <w:t>= v4,</w:t>
      </w:r>
      <w:r w:rsidR="67305B71" w:rsidRPr="67305B71">
        <w:rPr>
          <w:rFonts w:eastAsia="UTM Avo" w:cs="UTM Avo"/>
        </w:rPr>
        <w:t xml:space="preserve"> vòng lặp đã chạy hết toàn bộ chuỗi mà không bị "break" do sai mật khẩu. Tất cả các ký tự đều khớp. Chương trình gọi success_3().</w:t>
      </w:r>
    </w:p>
    <w:p w14:paraId="7BF03364" w14:textId="77777777" w:rsidR="008803B0" w:rsidRDefault="4CA727A1" w:rsidP="008803B0">
      <w:pPr>
        <w:spacing w:before="240" w:after="240"/>
        <w:jc w:val="center"/>
        <w:rPr>
          <w:rFonts w:asciiTheme="minorHAnsi" w:eastAsia="UTM Avo" w:hAnsiTheme="minorHAnsi" w:cs="UTM Avo"/>
          <w:lang w:val="vi-VN"/>
        </w:rPr>
      </w:pPr>
      <w:r>
        <w:rPr>
          <w:noProof/>
        </w:rPr>
        <w:drawing>
          <wp:inline distT="0" distB="0" distL="0" distR="0" wp14:anchorId="097F5817" wp14:editId="44A6FD4C">
            <wp:extent cx="6115050" cy="1200150"/>
            <wp:effectExtent l="0" t="0" r="0" b="0"/>
            <wp:docPr id="17819475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4750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6025" w14:textId="08FCD472" w:rsidR="6BFC7C75" w:rsidRDefault="6BFC7C75" w:rsidP="6BFC7C75">
      <w:pPr>
        <w:pStyle w:val="Hinh"/>
        <w:rPr>
          <w:rFonts w:eastAsia="UVN Viet Sach" w:cs="UVN Viet Sach"/>
          <w:iCs/>
          <w:color w:val="000000" w:themeColor="text1"/>
        </w:rPr>
      </w:pPr>
      <w:r w:rsidRPr="6BFC7C75">
        <w:rPr>
          <w:rFonts w:eastAsia="UVN Viet Sach" w:cs="UVN Viet Sach"/>
          <w:iCs/>
          <w:color w:val="000000" w:themeColor="text1"/>
        </w:rPr>
        <w:t>Hàm success_3 trả về thông báo thành công</w:t>
      </w:r>
    </w:p>
    <w:p w14:paraId="21DDA289" w14:textId="5E02F5EF" w:rsidR="008803B0" w:rsidRPr="008803B0" w:rsidRDefault="4CA727A1" w:rsidP="4D8D7B65">
      <w:pPr>
        <w:spacing w:before="240" w:after="240"/>
        <w:rPr>
          <w:rFonts w:asciiTheme="minorHAnsi" w:eastAsia="UTM Avo" w:hAnsiTheme="minorHAnsi" w:cs="UTM Avo"/>
          <w:lang w:val="vi-VN"/>
        </w:rPr>
      </w:pPr>
      <w:r w:rsidRPr="4CA727A1">
        <w:rPr>
          <w:rFonts w:eastAsia="UTM Avo" w:cs="UTM Avo"/>
        </w:rPr>
        <w:t>+</w:t>
      </w:r>
      <w:r w:rsidR="67305B71" w:rsidRPr="67305B71">
        <w:rPr>
          <w:rFonts w:eastAsia="UTM Avo" w:cs="UTM Avo"/>
        </w:rPr>
        <w:t xml:space="preserve"> Nếu i </w:t>
      </w:r>
      <w:r w:rsidRPr="4CA727A1">
        <w:rPr>
          <w:rFonts w:eastAsia="UTM Avo" w:cs="UTM Avo"/>
        </w:rPr>
        <w:t>&lt; v4,</w:t>
      </w:r>
      <w:r w:rsidR="67305B71" w:rsidRPr="67305B71">
        <w:rPr>
          <w:rFonts w:eastAsia="UTM Avo" w:cs="UTM Avo"/>
        </w:rPr>
        <w:t xml:space="preserve"> vòng lặp đã bị break giữa chừng do một ký tự không khớp. Chương trình gọi failed().</w:t>
      </w:r>
    </w:p>
    <w:p w14:paraId="6F9C17CC" w14:textId="6DEE2974" w:rsidR="4936D905" w:rsidRDefault="4936D905" w:rsidP="008803B0">
      <w:pPr>
        <w:spacing w:before="240" w:after="240"/>
        <w:jc w:val="center"/>
      </w:pPr>
      <w:r>
        <w:rPr>
          <w:noProof/>
        </w:rPr>
        <w:drawing>
          <wp:inline distT="0" distB="0" distL="0" distR="0" wp14:anchorId="676E404E" wp14:editId="17CA9FE3">
            <wp:extent cx="5811061" cy="1028844"/>
            <wp:effectExtent l="0" t="0" r="0" b="0"/>
            <wp:docPr id="115504446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6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892C" w14:textId="39C954B6" w:rsidR="6BFC7C75" w:rsidRDefault="6BFC7C75" w:rsidP="6BFC7C75">
      <w:pPr>
        <w:pStyle w:val="Hinh"/>
        <w:rPr>
          <w:rFonts w:eastAsia="UVN Viet Sach" w:cs="UVN Viet Sach"/>
          <w:iCs/>
          <w:color w:val="000000" w:themeColor="text1"/>
        </w:rPr>
      </w:pPr>
      <w:r w:rsidRPr="6BFC7C75">
        <w:rPr>
          <w:rFonts w:eastAsia="UVN Viet Sach" w:cs="UVN Viet Sach"/>
          <w:iCs/>
          <w:color w:val="000000" w:themeColor="text1"/>
        </w:rPr>
        <w:t>Hàm failed trả về thông báo khi mật khẩu sai</w:t>
      </w:r>
    </w:p>
    <w:p w14:paraId="14D6B3E3" w14:textId="10B895D8" w:rsidR="4936D905" w:rsidRDefault="0F9DB2A2" w:rsidP="4936D905">
      <w:pPr>
        <w:spacing w:before="240" w:after="240"/>
        <w:rPr>
          <w:b/>
          <w:bCs/>
        </w:rPr>
      </w:pPr>
      <w:r w:rsidRPr="0F9DB2A2">
        <w:rPr>
          <w:b/>
          <w:bCs/>
        </w:rPr>
        <w:t>Tính mật khẩu và kết quả thực thi file basic -reverse với input đã tìm được:</w:t>
      </w:r>
    </w:p>
    <w:p w14:paraId="338C5353" w14:textId="42D5009C" w:rsidR="4936D905" w:rsidRDefault="4936D905" w:rsidP="4936D905">
      <w:pPr>
        <w:spacing w:before="240" w:after="240"/>
      </w:pPr>
      <w:r>
        <w:lastRenderedPageBreak/>
        <w:t>Bước 1: Tính toán mảng v5 (Theo Vòng for1)</w:t>
      </w:r>
    </w:p>
    <w:p w14:paraId="7517984B" w14:textId="3418D659" w:rsidR="69D31E59" w:rsidRDefault="69D31E59" w:rsidP="69D31E59">
      <w:pPr>
        <w:pStyle w:val="ListParagraph"/>
        <w:numPr>
          <w:ilvl w:val="0"/>
          <w:numId w:val="49"/>
        </w:numPr>
        <w:spacing w:before="240" w:after="240"/>
      </w:pPr>
      <w:r>
        <w:t>s = "453147964"</w:t>
      </w:r>
    </w:p>
    <w:p w14:paraId="02860E1F" w14:textId="6DAE64DE" w:rsidR="4936D905" w:rsidRDefault="4936D905" w:rsidP="69D31E59">
      <w:pPr>
        <w:pStyle w:val="ListParagraph"/>
        <w:numPr>
          <w:ilvl w:val="0"/>
          <w:numId w:val="49"/>
        </w:numPr>
        <w:spacing w:before="240" w:after="240"/>
      </w:pPr>
      <w:r>
        <w:t>v8[5] = {'e', 'f', '/', 's', 'H'} (tính theo mã ASCII 101, 102, 47, 115, 72)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ook w:val="04A0" w:firstRow="1" w:lastRow="0" w:firstColumn="1" w:lastColumn="0" w:noHBand="0" w:noVBand="1"/>
      </w:tblPr>
      <w:tblGrid>
        <w:gridCol w:w="657"/>
        <w:gridCol w:w="1486"/>
        <w:gridCol w:w="1487"/>
        <w:gridCol w:w="3455"/>
        <w:gridCol w:w="2401"/>
      </w:tblGrid>
      <w:tr w:rsidR="4936D905" w14:paraId="5E362B12" w14:textId="77777777" w:rsidTr="4936D905">
        <w:trPr>
          <w:trHeight w:val="315"/>
        </w:trPr>
        <w:tc>
          <w:tcPr>
            <w:tcW w:w="6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D812D80" w14:textId="17ECCE21" w:rsidR="4936D905" w:rsidRDefault="4936D905" w:rsidP="4936D905">
            <w:pPr>
              <w:spacing w:after="160" w:line="257" w:lineRule="auto"/>
              <w:jc w:val="center"/>
            </w:pPr>
            <w:r w:rsidRPr="69D31E59">
              <w:t>i</w:t>
            </w:r>
          </w:p>
        </w:tc>
        <w:tc>
          <w:tcPr>
            <w:tcW w:w="14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FC94868" w14:textId="08B0452D" w:rsidR="4936D905" w:rsidRDefault="4936D905" w:rsidP="4936D905">
            <w:pPr>
              <w:spacing w:after="160" w:line="257" w:lineRule="auto"/>
              <w:jc w:val="center"/>
            </w:pPr>
            <w:r w:rsidRPr="69D31E59">
              <w:t>(i &gt; 1)?</w:t>
            </w:r>
          </w:p>
        </w:tc>
        <w:tc>
          <w:tcPr>
            <w:tcW w:w="148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37D7CF2" w14:textId="33061FDD" w:rsidR="4936D905" w:rsidRDefault="4936D905" w:rsidP="4936D905">
            <w:pPr>
              <w:spacing w:after="160" w:line="257" w:lineRule="auto"/>
              <w:jc w:val="center"/>
            </w:pPr>
            <w:r w:rsidRPr="69D31E59">
              <w:t>(i &gt; 3)?</w:t>
            </w:r>
          </w:p>
        </w:tc>
        <w:tc>
          <w:tcPr>
            <w:tcW w:w="3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E2C2363" w14:textId="7CEBFDE1" w:rsidR="4936D905" w:rsidRDefault="4936D905" w:rsidP="4936D905">
            <w:pPr>
              <w:spacing w:after="160" w:line="257" w:lineRule="auto"/>
              <w:jc w:val="center"/>
            </w:pPr>
            <w:r w:rsidRPr="69D31E59">
              <w:t>Phép toán</w:t>
            </w:r>
          </w:p>
        </w:tc>
        <w:tc>
          <w:tcPr>
            <w:tcW w:w="240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9D2251F" w14:textId="298120B1" w:rsidR="4936D905" w:rsidRDefault="4936D905" w:rsidP="4936D905">
            <w:pPr>
              <w:spacing w:after="160" w:line="257" w:lineRule="auto"/>
              <w:jc w:val="center"/>
            </w:pPr>
            <w:r w:rsidRPr="69D31E59">
              <w:t>Kết quả v5[i]</w:t>
            </w:r>
          </w:p>
        </w:tc>
      </w:tr>
      <w:tr w:rsidR="4936D905" w14:paraId="6EB5D24E" w14:textId="77777777" w:rsidTr="4936D905">
        <w:trPr>
          <w:trHeight w:val="315"/>
        </w:trPr>
        <w:tc>
          <w:tcPr>
            <w:tcW w:w="6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6158BA7" w14:textId="0F46D7FF" w:rsidR="4936D905" w:rsidRDefault="4936D905" w:rsidP="4936D905">
            <w:pPr>
              <w:spacing w:after="160" w:line="257" w:lineRule="auto"/>
              <w:jc w:val="center"/>
            </w:pPr>
            <w:r w:rsidRPr="69D31E59">
              <w:t>0</w:t>
            </w:r>
          </w:p>
        </w:tc>
        <w:tc>
          <w:tcPr>
            <w:tcW w:w="14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0069344" w14:textId="7F246AC2" w:rsidR="4936D905" w:rsidRDefault="4936D905" w:rsidP="4936D905">
            <w:pPr>
              <w:spacing w:after="160" w:line="257" w:lineRule="auto"/>
              <w:jc w:val="center"/>
            </w:pPr>
            <w:r w:rsidRPr="69D31E59">
              <w:t>Sai</w:t>
            </w:r>
          </w:p>
        </w:tc>
        <w:tc>
          <w:tcPr>
            <w:tcW w:w="148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2E5A5C1" w14:textId="30D23DE0" w:rsidR="4936D905" w:rsidRDefault="4936D905" w:rsidP="4936D905">
            <w:pPr>
              <w:spacing w:after="160" w:line="257" w:lineRule="auto"/>
              <w:jc w:val="center"/>
            </w:pPr>
            <w:r w:rsidRPr="69D31E59">
              <w:t>-</w:t>
            </w:r>
          </w:p>
        </w:tc>
        <w:tc>
          <w:tcPr>
            <w:tcW w:w="3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BF8948D" w14:textId="690A8F6B" w:rsidR="4936D905" w:rsidRDefault="4936D905" w:rsidP="4936D905">
            <w:pPr>
              <w:spacing w:after="160" w:line="257" w:lineRule="auto"/>
              <w:jc w:val="center"/>
            </w:pPr>
            <w:r w:rsidRPr="69D31E59">
              <w:t>v5[0] = s[0+2] = s[2]</w:t>
            </w:r>
          </w:p>
        </w:tc>
        <w:tc>
          <w:tcPr>
            <w:tcW w:w="240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09F7BF5" w14:textId="660BFFDD" w:rsidR="4936D905" w:rsidRDefault="4936D905" w:rsidP="4936D905">
            <w:pPr>
              <w:spacing w:after="160" w:line="257" w:lineRule="auto"/>
              <w:jc w:val="center"/>
            </w:pPr>
            <w:r w:rsidRPr="69D31E59">
              <w:t>3</w:t>
            </w:r>
          </w:p>
        </w:tc>
      </w:tr>
      <w:tr w:rsidR="4936D905" w14:paraId="24951428" w14:textId="77777777" w:rsidTr="4936D905">
        <w:trPr>
          <w:trHeight w:val="315"/>
        </w:trPr>
        <w:tc>
          <w:tcPr>
            <w:tcW w:w="6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BB777C6" w14:textId="651AEF59" w:rsidR="4936D905" w:rsidRDefault="4936D905" w:rsidP="4936D905">
            <w:pPr>
              <w:spacing w:after="160" w:line="257" w:lineRule="auto"/>
              <w:jc w:val="center"/>
            </w:pPr>
            <w:r w:rsidRPr="69D31E59">
              <w:t>1</w:t>
            </w:r>
          </w:p>
        </w:tc>
        <w:tc>
          <w:tcPr>
            <w:tcW w:w="14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7D0FC85" w14:textId="5A04F947" w:rsidR="4936D905" w:rsidRDefault="4936D905" w:rsidP="4936D905">
            <w:pPr>
              <w:spacing w:after="160" w:line="257" w:lineRule="auto"/>
              <w:jc w:val="center"/>
            </w:pPr>
            <w:r w:rsidRPr="69D31E59">
              <w:t>Sai</w:t>
            </w:r>
          </w:p>
        </w:tc>
        <w:tc>
          <w:tcPr>
            <w:tcW w:w="148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618623B" w14:textId="45089224" w:rsidR="4936D905" w:rsidRDefault="4936D905" w:rsidP="4936D905">
            <w:pPr>
              <w:spacing w:after="160" w:line="257" w:lineRule="auto"/>
              <w:jc w:val="center"/>
            </w:pPr>
            <w:r w:rsidRPr="69D31E59">
              <w:t>-</w:t>
            </w:r>
          </w:p>
        </w:tc>
        <w:tc>
          <w:tcPr>
            <w:tcW w:w="3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1ED6A3C" w14:textId="6B850CB0" w:rsidR="4936D905" w:rsidRDefault="4936D905" w:rsidP="4936D905">
            <w:pPr>
              <w:spacing w:after="160" w:line="257" w:lineRule="auto"/>
              <w:jc w:val="center"/>
            </w:pPr>
            <w:r w:rsidRPr="69D31E59">
              <w:t>v5[1] = s[1+2] = s[3]</w:t>
            </w:r>
          </w:p>
        </w:tc>
        <w:tc>
          <w:tcPr>
            <w:tcW w:w="240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3B1383A" w14:textId="423E0945" w:rsidR="4936D905" w:rsidRDefault="69D31E59" w:rsidP="4936D905">
            <w:pPr>
              <w:spacing w:after="160" w:line="257" w:lineRule="auto"/>
              <w:jc w:val="center"/>
            </w:pPr>
            <w:r w:rsidRPr="69D31E59">
              <w:t>1</w:t>
            </w:r>
          </w:p>
        </w:tc>
      </w:tr>
      <w:tr w:rsidR="4936D905" w14:paraId="06507C99" w14:textId="77777777" w:rsidTr="4936D905">
        <w:trPr>
          <w:trHeight w:val="315"/>
        </w:trPr>
        <w:tc>
          <w:tcPr>
            <w:tcW w:w="6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CC93CA5" w14:textId="050E7D86" w:rsidR="4936D905" w:rsidRDefault="4936D905" w:rsidP="4936D905">
            <w:pPr>
              <w:spacing w:after="160" w:line="257" w:lineRule="auto"/>
              <w:jc w:val="center"/>
            </w:pPr>
            <w:r w:rsidRPr="69D31E59">
              <w:t>2</w:t>
            </w:r>
          </w:p>
        </w:tc>
        <w:tc>
          <w:tcPr>
            <w:tcW w:w="14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E56343C" w14:textId="4DE8A08D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148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F49AEEE" w14:textId="76FD4FFC" w:rsidR="4936D905" w:rsidRDefault="4936D905" w:rsidP="4936D905">
            <w:pPr>
              <w:spacing w:after="160" w:line="257" w:lineRule="auto"/>
              <w:jc w:val="center"/>
            </w:pPr>
            <w:r w:rsidRPr="69D31E59">
              <w:t>Sai</w:t>
            </w:r>
          </w:p>
        </w:tc>
        <w:tc>
          <w:tcPr>
            <w:tcW w:w="3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FF80215" w14:textId="65444685" w:rsidR="4936D905" w:rsidRDefault="4936D905" w:rsidP="4936D905">
            <w:pPr>
              <w:spacing w:after="160" w:line="257" w:lineRule="auto"/>
              <w:jc w:val="center"/>
            </w:pPr>
            <w:r w:rsidRPr="69D31E59">
              <w:t>v5[2] = s[2+5] = s[7]</w:t>
            </w:r>
          </w:p>
        </w:tc>
        <w:tc>
          <w:tcPr>
            <w:tcW w:w="240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12711CB" w14:textId="26DDE9A4" w:rsidR="4936D905" w:rsidRDefault="69D31E59" w:rsidP="4936D905">
            <w:pPr>
              <w:spacing w:after="160" w:line="257" w:lineRule="auto"/>
              <w:jc w:val="center"/>
            </w:pPr>
            <w:r w:rsidRPr="69D31E59">
              <w:t>6</w:t>
            </w:r>
          </w:p>
        </w:tc>
      </w:tr>
      <w:tr w:rsidR="4936D905" w14:paraId="1A824871" w14:textId="77777777" w:rsidTr="4936D905">
        <w:trPr>
          <w:trHeight w:val="315"/>
        </w:trPr>
        <w:tc>
          <w:tcPr>
            <w:tcW w:w="6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8B9D5DA" w14:textId="2F063BDA" w:rsidR="4936D905" w:rsidRDefault="4936D905" w:rsidP="4936D905">
            <w:pPr>
              <w:spacing w:after="160" w:line="257" w:lineRule="auto"/>
              <w:jc w:val="center"/>
            </w:pPr>
            <w:r w:rsidRPr="69D31E59">
              <w:t>3</w:t>
            </w:r>
          </w:p>
        </w:tc>
        <w:tc>
          <w:tcPr>
            <w:tcW w:w="14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1965F31" w14:textId="14EEDE8F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148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9725944" w14:textId="6114B73E" w:rsidR="4936D905" w:rsidRDefault="4936D905" w:rsidP="4936D905">
            <w:pPr>
              <w:spacing w:after="160" w:line="257" w:lineRule="auto"/>
              <w:jc w:val="center"/>
            </w:pPr>
            <w:r w:rsidRPr="69D31E59">
              <w:t>Sai</w:t>
            </w:r>
          </w:p>
        </w:tc>
        <w:tc>
          <w:tcPr>
            <w:tcW w:w="3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356762" w14:textId="00D64987" w:rsidR="4936D905" w:rsidRDefault="4936D905" w:rsidP="4936D905">
            <w:pPr>
              <w:spacing w:after="160" w:line="257" w:lineRule="auto"/>
              <w:jc w:val="center"/>
            </w:pPr>
            <w:r w:rsidRPr="69D31E59">
              <w:t>v5[3] = s[3+5] = s[8]</w:t>
            </w:r>
          </w:p>
        </w:tc>
        <w:tc>
          <w:tcPr>
            <w:tcW w:w="240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4C78BB6" w14:textId="3BDA6E5A" w:rsidR="4936D905" w:rsidRDefault="69D31E59" w:rsidP="4936D905">
            <w:pPr>
              <w:spacing w:after="160" w:line="257" w:lineRule="auto"/>
              <w:jc w:val="center"/>
            </w:pPr>
            <w:r w:rsidRPr="69D31E59">
              <w:t>4</w:t>
            </w:r>
          </w:p>
        </w:tc>
      </w:tr>
      <w:tr w:rsidR="4936D905" w14:paraId="00547C3A" w14:textId="77777777" w:rsidTr="4936D905">
        <w:trPr>
          <w:trHeight w:val="315"/>
        </w:trPr>
        <w:tc>
          <w:tcPr>
            <w:tcW w:w="6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A5BAFD8" w14:textId="1170665E" w:rsidR="4936D905" w:rsidRDefault="4936D905" w:rsidP="4936D905">
            <w:pPr>
              <w:spacing w:after="160" w:line="257" w:lineRule="auto"/>
              <w:jc w:val="center"/>
            </w:pPr>
            <w:r w:rsidRPr="69D31E59">
              <w:t>4</w:t>
            </w:r>
          </w:p>
        </w:tc>
        <w:tc>
          <w:tcPr>
            <w:tcW w:w="14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60ADE13" w14:textId="30CBD42B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148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65C159C" w14:textId="3FED5349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3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1730DC1" w14:textId="64D4E46D" w:rsidR="4936D905" w:rsidRDefault="4936D905" w:rsidP="4936D905">
            <w:pPr>
              <w:spacing w:after="160" w:line="257" w:lineRule="auto"/>
              <w:jc w:val="center"/>
            </w:pPr>
            <w:r w:rsidRPr="69D31E59">
              <w:t>v5[4] = v8[4-4] = v8[0]</w:t>
            </w:r>
          </w:p>
        </w:tc>
        <w:tc>
          <w:tcPr>
            <w:tcW w:w="240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C7D04F9" w14:textId="2B6620C6" w:rsidR="4936D905" w:rsidRDefault="69D31E59" w:rsidP="4936D905">
            <w:pPr>
              <w:spacing w:after="160" w:line="257" w:lineRule="auto"/>
              <w:jc w:val="center"/>
            </w:pPr>
            <w:r w:rsidRPr="69D31E59">
              <w:t>e</w:t>
            </w:r>
            <w:r w:rsidR="4936D905" w:rsidRPr="69D31E59">
              <w:t xml:space="preserve"> (101)</w:t>
            </w:r>
          </w:p>
        </w:tc>
      </w:tr>
      <w:tr w:rsidR="4936D905" w14:paraId="17B5691B" w14:textId="77777777" w:rsidTr="4936D905">
        <w:trPr>
          <w:trHeight w:val="315"/>
        </w:trPr>
        <w:tc>
          <w:tcPr>
            <w:tcW w:w="6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2A2237" w14:textId="00B9854A" w:rsidR="4936D905" w:rsidRDefault="4936D905" w:rsidP="4936D905">
            <w:pPr>
              <w:spacing w:after="160" w:line="257" w:lineRule="auto"/>
              <w:jc w:val="center"/>
            </w:pPr>
            <w:r w:rsidRPr="69D31E59">
              <w:t>5</w:t>
            </w:r>
          </w:p>
        </w:tc>
        <w:tc>
          <w:tcPr>
            <w:tcW w:w="14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C64F43D" w14:textId="4CF2DBA3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148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D3F1AE8" w14:textId="23CF8DA2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3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3DD16E5" w14:textId="15F90898" w:rsidR="4936D905" w:rsidRDefault="4936D905" w:rsidP="4936D905">
            <w:pPr>
              <w:spacing w:after="160" w:line="257" w:lineRule="auto"/>
              <w:jc w:val="center"/>
            </w:pPr>
            <w:r w:rsidRPr="69D31E59">
              <w:t>v5[5] = v8[5-4] = v8[1]</w:t>
            </w:r>
          </w:p>
        </w:tc>
        <w:tc>
          <w:tcPr>
            <w:tcW w:w="240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03B8999" w14:textId="1B4E351E" w:rsidR="4936D905" w:rsidRDefault="69D31E59" w:rsidP="4936D905">
            <w:pPr>
              <w:spacing w:after="160" w:line="257" w:lineRule="auto"/>
              <w:jc w:val="center"/>
            </w:pPr>
            <w:r w:rsidRPr="69D31E59">
              <w:t>f</w:t>
            </w:r>
            <w:r w:rsidR="4936D905" w:rsidRPr="69D31E59">
              <w:t xml:space="preserve"> (102)</w:t>
            </w:r>
          </w:p>
        </w:tc>
      </w:tr>
      <w:tr w:rsidR="4936D905" w14:paraId="7B5310D9" w14:textId="77777777" w:rsidTr="4936D905">
        <w:trPr>
          <w:trHeight w:val="315"/>
        </w:trPr>
        <w:tc>
          <w:tcPr>
            <w:tcW w:w="6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99624F4" w14:textId="6F932813" w:rsidR="4936D905" w:rsidRDefault="4936D905" w:rsidP="4936D905">
            <w:pPr>
              <w:spacing w:after="160" w:line="257" w:lineRule="auto"/>
              <w:jc w:val="center"/>
            </w:pPr>
            <w:r w:rsidRPr="69D31E59">
              <w:t>6</w:t>
            </w:r>
          </w:p>
        </w:tc>
        <w:tc>
          <w:tcPr>
            <w:tcW w:w="14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78DA1D3" w14:textId="48743D51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148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7A9ED90" w14:textId="15B7D4CC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3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20023A" w14:textId="2FBFA0A1" w:rsidR="4936D905" w:rsidRDefault="4936D905" w:rsidP="4936D905">
            <w:pPr>
              <w:spacing w:after="160" w:line="257" w:lineRule="auto"/>
              <w:jc w:val="center"/>
            </w:pPr>
            <w:r w:rsidRPr="69D31E59">
              <w:t>v5[6] = v8[6-4] = v8[2]</w:t>
            </w:r>
          </w:p>
        </w:tc>
        <w:tc>
          <w:tcPr>
            <w:tcW w:w="240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2FCF2E6" w14:textId="34EE6454" w:rsidR="4936D905" w:rsidRDefault="4936D905" w:rsidP="4936D905">
            <w:pPr>
              <w:spacing w:after="160" w:line="257" w:lineRule="auto"/>
              <w:jc w:val="center"/>
            </w:pPr>
            <w:r w:rsidRPr="69D31E59">
              <w:t>/ (47)</w:t>
            </w:r>
          </w:p>
        </w:tc>
      </w:tr>
      <w:tr w:rsidR="4936D905" w14:paraId="67ADD816" w14:textId="77777777" w:rsidTr="4936D905">
        <w:trPr>
          <w:trHeight w:val="315"/>
        </w:trPr>
        <w:tc>
          <w:tcPr>
            <w:tcW w:w="6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D58AC7" w14:textId="3715D6AB" w:rsidR="4936D905" w:rsidRDefault="4936D905" w:rsidP="4936D905">
            <w:pPr>
              <w:spacing w:after="160" w:line="257" w:lineRule="auto"/>
              <w:jc w:val="center"/>
            </w:pPr>
            <w:r w:rsidRPr="69D31E59">
              <w:t>7</w:t>
            </w:r>
          </w:p>
        </w:tc>
        <w:tc>
          <w:tcPr>
            <w:tcW w:w="14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B52726F" w14:textId="5C0700B8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148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DBD8973" w14:textId="347A27EE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3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FFCEC6" w14:textId="5EC38688" w:rsidR="4936D905" w:rsidRDefault="4936D905" w:rsidP="4936D905">
            <w:pPr>
              <w:spacing w:after="160" w:line="257" w:lineRule="auto"/>
              <w:jc w:val="center"/>
            </w:pPr>
            <w:r w:rsidRPr="69D31E59">
              <w:t>v5[7] = v8[7-4] = v8[3]</w:t>
            </w:r>
          </w:p>
        </w:tc>
        <w:tc>
          <w:tcPr>
            <w:tcW w:w="240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E274902" w14:textId="70A64119" w:rsidR="4936D905" w:rsidRDefault="69D31E59" w:rsidP="4936D905">
            <w:pPr>
              <w:spacing w:after="160" w:line="257" w:lineRule="auto"/>
              <w:jc w:val="center"/>
            </w:pPr>
            <w:r w:rsidRPr="69D31E59">
              <w:t>s</w:t>
            </w:r>
            <w:r w:rsidR="4936D905" w:rsidRPr="69D31E59">
              <w:t xml:space="preserve"> (115)</w:t>
            </w:r>
          </w:p>
        </w:tc>
      </w:tr>
      <w:tr w:rsidR="4936D905" w14:paraId="3DCD4E42" w14:textId="77777777" w:rsidTr="4936D905">
        <w:trPr>
          <w:trHeight w:val="315"/>
        </w:trPr>
        <w:tc>
          <w:tcPr>
            <w:tcW w:w="6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2F73985" w14:textId="3E37EBE0" w:rsidR="4936D905" w:rsidRDefault="4936D905" w:rsidP="4936D905">
            <w:pPr>
              <w:spacing w:after="160" w:line="257" w:lineRule="auto"/>
              <w:jc w:val="center"/>
            </w:pPr>
            <w:r w:rsidRPr="69D31E59">
              <w:t>8</w:t>
            </w:r>
          </w:p>
        </w:tc>
        <w:tc>
          <w:tcPr>
            <w:tcW w:w="14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39C8F0A" w14:textId="048F494E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148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BB6ABBF" w14:textId="77991202" w:rsidR="4936D905" w:rsidRDefault="4936D905" w:rsidP="4936D905">
            <w:pPr>
              <w:spacing w:after="160" w:line="257" w:lineRule="auto"/>
              <w:jc w:val="center"/>
            </w:pPr>
            <w:r w:rsidRPr="69D31E59">
              <w:t>Đúng</w:t>
            </w:r>
          </w:p>
        </w:tc>
        <w:tc>
          <w:tcPr>
            <w:tcW w:w="34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3EB6DE" w14:textId="30ECB6FC" w:rsidR="4936D905" w:rsidRDefault="4936D905" w:rsidP="4936D905">
            <w:pPr>
              <w:spacing w:after="160" w:line="257" w:lineRule="auto"/>
              <w:jc w:val="center"/>
            </w:pPr>
            <w:r w:rsidRPr="69D31E59">
              <w:t>v5[8] = v8[8-4] = v8[4]</w:t>
            </w:r>
          </w:p>
        </w:tc>
        <w:tc>
          <w:tcPr>
            <w:tcW w:w="240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EED9D7F" w14:textId="18575B75" w:rsidR="4936D905" w:rsidRDefault="69D31E59" w:rsidP="4936D905">
            <w:pPr>
              <w:spacing w:after="160" w:line="257" w:lineRule="auto"/>
              <w:jc w:val="center"/>
            </w:pPr>
            <w:r w:rsidRPr="69D31E59">
              <w:t>H</w:t>
            </w:r>
            <w:r w:rsidR="4936D905" w:rsidRPr="69D31E59">
              <w:t xml:space="preserve"> (72)</w:t>
            </w:r>
          </w:p>
        </w:tc>
      </w:tr>
    </w:tbl>
    <w:p w14:paraId="6A20E70C" w14:textId="0D11A5A5" w:rsidR="4936D905" w:rsidRDefault="4936D905" w:rsidP="4936D905">
      <w:pPr>
        <w:spacing w:before="240" w:after="240"/>
      </w:pPr>
      <w:r>
        <w:t xml:space="preserve"> Kết quả mảng v5: ['3', '1', '6', '4', 'e', 'f', '/', 's', 'H']</w:t>
      </w:r>
    </w:p>
    <w:p w14:paraId="2CDCCA52" w14:textId="4CEB7275" w:rsidR="4936D905" w:rsidRDefault="4936D905" w:rsidP="4936D905">
      <w:pPr>
        <w:spacing w:before="240" w:after="240"/>
      </w:pPr>
      <w:r>
        <w:t xml:space="preserve">Bước 2: Tính toán mật khẩu v6 (Theo Vòng </w:t>
      </w:r>
      <w:r w:rsidR="69D31E59" w:rsidRPr="69D31E59">
        <w:t>for</w:t>
      </w:r>
      <w:r>
        <w:t xml:space="preserve"> 2)</w:t>
      </w:r>
    </w:p>
    <w:p w14:paraId="7B3EFCCF" w14:textId="08A20AC1" w:rsidR="4936D905" w:rsidRDefault="69D31E59" w:rsidP="69D31E59">
      <w:pPr>
        <w:pStyle w:val="ListParagraph"/>
        <w:numPr>
          <w:ilvl w:val="0"/>
          <w:numId w:val="48"/>
        </w:numPr>
        <w:spacing w:before="240" w:after="240"/>
      </w:pPr>
      <w:r w:rsidRPr="69D31E59">
        <w:t>Dùng</w:t>
      </w:r>
      <w:r w:rsidR="4936D905">
        <w:t xml:space="preserve"> công thức: v6[i] = ceil( (s[i] + v5[i]) / 2.0 )</w:t>
      </w:r>
    </w:p>
    <w:tbl>
      <w:tblPr>
        <w:tblW w:w="0" w:type="auto"/>
        <w:tblInd w:w="-435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ook w:val="04A0" w:firstRow="1" w:lastRow="0" w:firstColumn="1" w:lastColumn="0" w:noHBand="0" w:noVBand="1"/>
      </w:tblPr>
      <w:tblGrid>
        <w:gridCol w:w="649"/>
        <w:gridCol w:w="2040"/>
        <w:gridCol w:w="2105"/>
        <w:gridCol w:w="2976"/>
        <w:gridCol w:w="951"/>
        <w:gridCol w:w="1324"/>
      </w:tblGrid>
      <w:tr w:rsidR="69D31E59" w14:paraId="1B2992C5" w14:textId="77777777" w:rsidTr="723001A3">
        <w:trPr>
          <w:trHeight w:val="315"/>
        </w:trPr>
        <w:tc>
          <w:tcPr>
            <w:tcW w:w="6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202CBCE" w14:textId="0643C001" w:rsidR="69D31E59" w:rsidRDefault="69D31E59" w:rsidP="69D31E59">
            <w:pPr>
              <w:spacing w:after="160" w:line="257" w:lineRule="auto"/>
              <w:jc w:val="center"/>
            </w:pPr>
            <w:r w:rsidRPr="69D31E59">
              <w:t>i</w:t>
            </w:r>
          </w:p>
        </w:tc>
        <w:tc>
          <w:tcPr>
            <w:tcW w:w="20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775ED92" w14:textId="34C5936A" w:rsidR="69D31E59" w:rsidRDefault="69D31E59" w:rsidP="69D31E59">
            <w:pPr>
              <w:spacing w:after="160" w:line="257" w:lineRule="auto"/>
              <w:jc w:val="center"/>
            </w:pPr>
            <w:r w:rsidRPr="69D31E59">
              <w:t>s[i]</w:t>
            </w:r>
          </w:p>
          <w:p w14:paraId="061E1CA6" w14:textId="176257D7" w:rsidR="69D31E59" w:rsidRDefault="69D31E59" w:rsidP="69D31E59">
            <w:pPr>
              <w:spacing w:after="160" w:line="257" w:lineRule="auto"/>
              <w:jc w:val="center"/>
            </w:pPr>
            <w:r w:rsidRPr="69D31E59">
              <w:t>(Username)</w:t>
            </w:r>
          </w:p>
        </w:tc>
        <w:tc>
          <w:tcPr>
            <w:tcW w:w="211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FCDE535" w14:textId="17830FF5" w:rsidR="69D31E59" w:rsidRDefault="69D31E59" w:rsidP="69D31E59">
            <w:pPr>
              <w:spacing w:after="160" w:line="257" w:lineRule="auto"/>
              <w:jc w:val="center"/>
            </w:pPr>
            <w:r w:rsidRPr="69D31E59">
              <w:t>v5[i]</w:t>
            </w:r>
          </w:p>
          <w:p w14:paraId="7534D494" w14:textId="1434FD0A" w:rsidR="69D31E59" w:rsidRDefault="69D31E59" w:rsidP="69D31E59">
            <w:pPr>
              <w:spacing w:after="160" w:line="257" w:lineRule="auto"/>
              <w:jc w:val="center"/>
            </w:pPr>
            <w:r w:rsidRPr="69D31E59">
              <w:t>(Mảng buffer)</w:t>
            </w:r>
          </w:p>
        </w:tc>
        <w:tc>
          <w:tcPr>
            <w:tcW w:w="29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B7FA763" w14:textId="155A738C" w:rsidR="69D31E59" w:rsidRDefault="69D31E59" w:rsidP="69D31E59">
            <w:pPr>
              <w:spacing w:after="160" w:line="257" w:lineRule="auto"/>
              <w:jc w:val="center"/>
            </w:pPr>
            <w:r w:rsidRPr="69D31E59">
              <w:t>Phép tính</w:t>
            </w:r>
          </w:p>
          <w:p w14:paraId="6ED866E0" w14:textId="679FD632" w:rsidR="69D31E59" w:rsidRDefault="69D31E59" w:rsidP="69D31E59">
            <w:pPr>
              <w:spacing w:after="160" w:line="257" w:lineRule="auto"/>
              <w:jc w:val="center"/>
            </w:pPr>
            <w:r w:rsidRPr="69D31E59">
              <w:t>(s[i] + v5[i]) / 2.0</w:t>
            </w:r>
          </w:p>
        </w:tc>
        <w:tc>
          <w:tcPr>
            <w:tcW w:w="9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9368524" w14:textId="3AF27CA7" w:rsidR="69D31E59" w:rsidRDefault="69D31E59" w:rsidP="69D31E59">
            <w:pPr>
              <w:spacing w:after="160" w:line="257" w:lineRule="auto"/>
              <w:jc w:val="center"/>
            </w:pPr>
            <w:r w:rsidRPr="69D31E59">
              <w:t>ceil()</w:t>
            </w:r>
          </w:p>
        </w:tc>
        <w:tc>
          <w:tcPr>
            <w:tcW w:w="1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23621E3" w14:textId="2445616A" w:rsidR="69D31E59" w:rsidRDefault="69D31E59" w:rsidP="69D31E59">
            <w:pPr>
              <w:spacing w:after="160" w:line="257" w:lineRule="auto"/>
              <w:jc w:val="center"/>
            </w:pPr>
            <w:r w:rsidRPr="69D31E59">
              <w:t>Mật khẩu</w:t>
            </w:r>
          </w:p>
          <w:p w14:paraId="19005ADA" w14:textId="60498C13" w:rsidR="69D31E59" w:rsidRDefault="69D31E59" w:rsidP="69D31E59">
            <w:pPr>
              <w:spacing w:after="160" w:line="257" w:lineRule="auto"/>
              <w:jc w:val="center"/>
            </w:pPr>
            <w:r w:rsidRPr="69D31E59">
              <w:t>v6[i]</w:t>
            </w:r>
          </w:p>
        </w:tc>
      </w:tr>
      <w:tr w:rsidR="69D31E59" w14:paraId="175206B2" w14:textId="77777777" w:rsidTr="723001A3">
        <w:trPr>
          <w:trHeight w:val="315"/>
        </w:trPr>
        <w:tc>
          <w:tcPr>
            <w:tcW w:w="6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E4A287A" w14:textId="2F7E3B7B" w:rsidR="69D31E59" w:rsidRDefault="69D31E59" w:rsidP="69D31E59">
            <w:pPr>
              <w:spacing w:after="160" w:line="257" w:lineRule="auto"/>
              <w:jc w:val="center"/>
            </w:pPr>
            <w:r w:rsidRPr="69D31E59">
              <w:t>0</w:t>
            </w:r>
          </w:p>
        </w:tc>
        <w:tc>
          <w:tcPr>
            <w:tcW w:w="20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FB33977" w14:textId="255A9DC8" w:rsidR="69D31E59" w:rsidRDefault="69D31E59" w:rsidP="69D31E59">
            <w:pPr>
              <w:spacing w:after="160" w:line="257" w:lineRule="auto"/>
              <w:jc w:val="center"/>
            </w:pPr>
            <w:r w:rsidRPr="69D31E59">
              <w:t>s[0] = '4' (52)</w:t>
            </w:r>
          </w:p>
        </w:tc>
        <w:tc>
          <w:tcPr>
            <w:tcW w:w="211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B1CE391" w14:textId="1ABAAC2B" w:rsidR="69D31E59" w:rsidRDefault="69D31E59" w:rsidP="69D31E59">
            <w:pPr>
              <w:spacing w:after="160" w:line="257" w:lineRule="auto"/>
              <w:jc w:val="center"/>
            </w:pPr>
            <w:r w:rsidRPr="69D31E59">
              <w:t>v5[0] = '3' (51)</w:t>
            </w:r>
          </w:p>
        </w:tc>
        <w:tc>
          <w:tcPr>
            <w:tcW w:w="29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8731CBF" w14:textId="655E207D" w:rsidR="69D31E59" w:rsidRDefault="69D31E59" w:rsidP="69D31E59">
            <w:pPr>
              <w:spacing w:after="160" w:line="257" w:lineRule="auto"/>
              <w:jc w:val="center"/>
            </w:pPr>
            <w:r w:rsidRPr="69D31E59">
              <w:t>(52 + 51) / 2.0 = 51.5</w:t>
            </w:r>
          </w:p>
        </w:tc>
        <w:tc>
          <w:tcPr>
            <w:tcW w:w="9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6105BF6" w14:textId="1CFAFBB4" w:rsidR="69D31E59" w:rsidRDefault="69D31E59" w:rsidP="69D31E59">
            <w:pPr>
              <w:spacing w:after="160" w:line="257" w:lineRule="auto"/>
              <w:jc w:val="center"/>
            </w:pPr>
            <w:r w:rsidRPr="69D31E59">
              <w:t>52</w:t>
            </w:r>
          </w:p>
        </w:tc>
        <w:tc>
          <w:tcPr>
            <w:tcW w:w="1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BB3F457" w14:textId="0F866CBE" w:rsidR="69D31E59" w:rsidRDefault="69D31E59" w:rsidP="69D31E59">
            <w:pPr>
              <w:spacing w:after="160" w:line="257" w:lineRule="auto"/>
              <w:jc w:val="center"/>
            </w:pPr>
            <w:r w:rsidRPr="69D31E59">
              <w:t>4</w:t>
            </w:r>
          </w:p>
        </w:tc>
      </w:tr>
      <w:tr w:rsidR="69D31E59" w14:paraId="4B3BA88E" w14:textId="77777777" w:rsidTr="723001A3">
        <w:trPr>
          <w:trHeight w:val="315"/>
        </w:trPr>
        <w:tc>
          <w:tcPr>
            <w:tcW w:w="6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3CB776C" w14:textId="35D0E3E5" w:rsidR="69D31E59" w:rsidRDefault="69D31E59" w:rsidP="69D31E59">
            <w:pPr>
              <w:spacing w:after="160" w:line="257" w:lineRule="auto"/>
              <w:jc w:val="center"/>
            </w:pPr>
            <w:r w:rsidRPr="69D31E59">
              <w:t>1</w:t>
            </w:r>
          </w:p>
        </w:tc>
        <w:tc>
          <w:tcPr>
            <w:tcW w:w="20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457B58C" w14:textId="77E13F02" w:rsidR="69D31E59" w:rsidRDefault="69D31E59" w:rsidP="69D31E59">
            <w:pPr>
              <w:spacing w:after="160" w:line="257" w:lineRule="auto"/>
              <w:jc w:val="center"/>
            </w:pPr>
            <w:r w:rsidRPr="69D31E59">
              <w:t>s[1] = '5' (53)</w:t>
            </w:r>
          </w:p>
        </w:tc>
        <w:tc>
          <w:tcPr>
            <w:tcW w:w="211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BD7C703" w14:textId="55CD10F2" w:rsidR="69D31E59" w:rsidRDefault="69D31E59" w:rsidP="69D31E59">
            <w:pPr>
              <w:spacing w:after="160" w:line="257" w:lineRule="auto"/>
              <w:jc w:val="center"/>
            </w:pPr>
            <w:r w:rsidRPr="69D31E59">
              <w:t>v5[1] = '1' (49)</w:t>
            </w:r>
          </w:p>
        </w:tc>
        <w:tc>
          <w:tcPr>
            <w:tcW w:w="29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AD34229" w14:textId="67FD964A" w:rsidR="69D31E59" w:rsidRDefault="69D31E59" w:rsidP="69D31E59">
            <w:pPr>
              <w:spacing w:after="160" w:line="257" w:lineRule="auto"/>
              <w:jc w:val="center"/>
            </w:pPr>
            <w:r w:rsidRPr="69D31E59">
              <w:t>(53 + 49) / 2.0 = 51.0</w:t>
            </w:r>
          </w:p>
        </w:tc>
        <w:tc>
          <w:tcPr>
            <w:tcW w:w="9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B2869DD" w14:textId="5BDAC2F1" w:rsidR="69D31E59" w:rsidRDefault="69D31E59" w:rsidP="69D31E59">
            <w:pPr>
              <w:spacing w:after="160" w:line="257" w:lineRule="auto"/>
              <w:jc w:val="center"/>
            </w:pPr>
            <w:r w:rsidRPr="69D31E59">
              <w:t>51</w:t>
            </w:r>
          </w:p>
        </w:tc>
        <w:tc>
          <w:tcPr>
            <w:tcW w:w="1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CFB72EC" w14:textId="1895B186" w:rsidR="69D31E59" w:rsidRDefault="69D31E59" w:rsidP="69D31E59">
            <w:pPr>
              <w:spacing w:after="160" w:line="257" w:lineRule="auto"/>
              <w:jc w:val="center"/>
            </w:pPr>
            <w:r w:rsidRPr="69D31E59">
              <w:t>3</w:t>
            </w:r>
          </w:p>
        </w:tc>
      </w:tr>
      <w:tr w:rsidR="69D31E59" w14:paraId="439CC540" w14:textId="77777777" w:rsidTr="723001A3">
        <w:trPr>
          <w:trHeight w:val="315"/>
        </w:trPr>
        <w:tc>
          <w:tcPr>
            <w:tcW w:w="6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C89F56C" w14:textId="74904FED" w:rsidR="69D31E59" w:rsidRDefault="69D31E59" w:rsidP="69D31E59">
            <w:pPr>
              <w:spacing w:after="160" w:line="257" w:lineRule="auto"/>
              <w:jc w:val="center"/>
            </w:pPr>
            <w:r w:rsidRPr="69D31E59">
              <w:t>2</w:t>
            </w:r>
          </w:p>
        </w:tc>
        <w:tc>
          <w:tcPr>
            <w:tcW w:w="20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E3FF466" w14:textId="2B1E510C" w:rsidR="69D31E59" w:rsidRDefault="69D31E59" w:rsidP="69D31E59">
            <w:pPr>
              <w:spacing w:after="160" w:line="257" w:lineRule="auto"/>
              <w:jc w:val="center"/>
            </w:pPr>
            <w:r w:rsidRPr="69D31E59">
              <w:t>s[2] = '3' (51)</w:t>
            </w:r>
          </w:p>
        </w:tc>
        <w:tc>
          <w:tcPr>
            <w:tcW w:w="211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76590B1" w14:textId="1CDEB38D" w:rsidR="69D31E59" w:rsidRDefault="69D31E59" w:rsidP="69D31E59">
            <w:pPr>
              <w:spacing w:after="160" w:line="257" w:lineRule="auto"/>
              <w:jc w:val="center"/>
            </w:pPr>
            <w:r w:rsidRPr="69D31E59">
              <w:t>v5[2] = '6' (54)</w:t>
            </w:r>
          </w:p>
        </w:tc>
        <w:tc>
          <w:tcPr>
            <w:tcW w:w="29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80F7EA3" w14:textId="0C4762C3" w:rsidR="69D31E59" w:rsidRDefault="69D31E59" w:rsidP="69D31E59">
            <w:pPr>
              <w:spacing w:after="160" w:line="257" w:lineRule="auto"/>
              <w:jc w:val="center"/>
            </w:pPr>
            <w:r w:rsidRPr="69D31E59">
              <w:t>(51 + 54) / 2.0 = 52.5</w:t>
            </w:r>
          </w:p>
        </w:tc>
        <w:tc>
          <w:tcPr>
            <w:tcW w:w="9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4F81DF0" w14:textId="6B9D8847" w:rsidR="69D31E59" w:rsidRDefault="69D31E59" w:rsidP="69D31E59">
            <w:pPr>
              <w:spacing w:after="160" w:line="257" w:lineRule="auto"/>
              <w:jc w:val="center"/>
            </w:pPr>
            <w:r w:rsidRPr="69D31E59">
              <w:t>53</w:t>
            </w:r>
          </w:p>
        </w:tc>
        <w:tc>
          <w:tcPr>
            <w:tcW w:w="1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A914536" w14:textId="351B3374" w:rsidR="69D31E59" w:rsidRDefault="69D31E59" w:rsidP="69D31E59">
            <w:pPr>
              <w:spacing w:after="160" w:line="257" w:lineRule="auto"/>
              <w:jc w:val="center"/>
            </w:pPr>
            <w:r w:rsidRPr="69D31E59">
              <w:t>5</w:t>
            </w:r>
          </w:p>
        </w:tc>
      </w:tr>
      <w:tr w:rsidR="69D31E59" w14:paraId="17DD123F" w14:textId="77777777" w:rsidTr="723001A3">
        <w:trPr>
          <w:trHeight w:val="315"/>
        </w:trPr>
        <w:tc>
          <w:tcPr>
            <w:tcW w:w="6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4144178" w14:textId="78394B5E" w:rsidR="69D31E59" w:rsidRDefault="69D31E59" w:rsidP="69D31E59">
            <w:pPr>
              <w:spacing w:after="160" w:line="257" w:lineRule="auto"/>
              <w:jc w:val="center"/>
            </w:pPr>
            <w:r w:rsidRPr="69D31E59">
              <w:t>3</w:t>
            </w:r>
          </w:p>
        </w:tc>
        <w:tc>
          <w:tcPr>
            <w:tcW w:w="20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41A6D0D" w14:textId="478AE746" w:rsidR="69D31E59" w:rsidRDefault="69D31E59" w:rsidP="69D31E59">
            <w:pPr>
              <w:spacing w:after="160" w:line="257" w:lineRule="auto"/>
              <w:jc w:val="center"/>
            </w:pPr>
            <w:r w:rsidRPr="69D31E59">
              <w:t>s[3] = '1' (49)</w:t>
            </w:r>
          </w:p>
        </w:tc>
        <w:tc>
          <w:tcPr>
            <w:tcW w:w="211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0A45EBF" w14:textId="556E71FD" w:rsidR="69D31E59" w:rsidRDefault="69D31E59" w:rsidP="69D31E59">
            <w:pPr>
              <w:spacing w:after="160" w:line="257" w:lineRule="auto"/>
              <w:jc w:val="center"/>
            </w:pPr>
            <w:r w:rsidRPr="69D31E59">
              <w:t>v5[3] = '4' (52)</w:t>
            </w:r>
          </w:p>
        </w:tc>
        <w:tc>
          <w:tcPr>
            <w:tcW w:w="29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699C740" w14:textId="5CC94775" w:rsidR="69D31E59" w:rsidRDefault="69D31E59" w:rsidP="69D31E59">
            <w:pPr>
              <w:spacing w:after="160" w:line="257" w:lineRule="auto"/>
              <w:jc w:val="center"/>
            </w:pPr>
            <w:r w:rsidRPr="69D31E59">
              <w:t>(49 + 52) / 2.0 = 50.5</w:t>
            </w:r>
          </w:p>
        </w:tc>
        <w:tc>
          <w:tcPr>
            <w:tcW w:w="9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C37D075" w14:textId="6AE54140" w:rsidR="69D31E59" w:rsidRDefault="69D31E59" w:rsidP="69D31E59">
            <w:pPr>
              <w:spacing w:after="160" w:line="257" w:lineRule="auto"/>
              <w:jc w:val="center"/>
            </w:pPr>
            <w:r w:rsidRPr="69D31E59">
              <w:t>51</w:t>
            </w:r>
          </w:p>
        </w:tc>
        <w:tc>
          <w:tcPr>
            <w:tcW w:w="1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3086E7A" w14:textId="0444E6CA" w:rsidR="69D31E59" w:rsidRDefault="69D31E59" w:rsidP="69D31E59">
            <w:pPr>
              <w:spacing w:after="160" w:line="257" w:lineRule="auto"/>
              <w:jc w:val="center"/>
            </w:pPr>
            <w:r w:rsidRPr="69D31E59">
              <w:t>3</w:t>
            </w:r>
          </w:p>
        </w:tc>
      </w:tr>
      <w:tr w:rsidR="69D31E59" w14:paraId="1273088D" w14:textId="77777777" w:rsidTr="723001A3">
        <w:trPr>
          <w:trHeight w:val="315"/>
        </w:trPr>
        <w:tc>
          <w:tcPr>
            <w:tcW w:w="6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2B7C456" w14:textId="3693DB0C" w:rsidR="69D31E59" w:rsidRDefault="69D31E59" w:rsidP="69D31E59">
            <w:pPr>
              <w:spacing w:after="160" w:line="257" w:lineRule="auto"/>
              <w:jc w:val="center"/>
            </w:pPr>
            <w:r w:rsidRPr="69D31E59">
              <w:lastRenderedPageBreak/>
              <w:t>4</w:t>
            </w:r>
          </w:p>
        </w:tc>
        <w:tc>
          <w:tcPr>
            <w:tcW w:w="20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3EF672E" w14:textId="18FB589D" w:rsidR="69D31E59" w:rsidRDefault="69D31E59" w:rsidP="69D31E59">
            <w:pPr>
              <w:spacing w:after="160" w:line="257" w:lineRule="auto"/>
              <w:jc w:val="center"/>
            </w:pPr>
            <w:r w:rsidRPr="69D31E59">
              <w:t>s[4] = '4' (52)</w:t>
            </w:r>
          </w:p>
        </w:tc>
        <w:tc>
          <w:tcPr>
            <w:tcW w:w="211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D1AE36D" w14:textId="560C508D" w:rsidR="69D31E59" w:rsidRDefault="69D31E59" w:rsidP="69D31E59">
            <w:pPr>
              <w:spacing w:after="160" w:line="257" w:lineRule="auto"/>
              <w:jc w:val="center"/>
            </w:pPr>
            <w:r w:rsidRPr="69D31E59">
              <w:t>v5[4] = 'e' (101)</w:t>
            </w:r>
          </w:p>
        </w:tc>
        <w:tc>
          <w:tcPr>
            <w:tcW w:w="29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CA7869F" w14:textId="1EFD36B8" w:rsidR="69D31E59" w:rsidRDefault="69D31E59" w:rsidP="69D31E59">
            <w:pPr>
              <w:spacing w:after="160" w:line="257" w:lineRule="auto"/>
              <w:jc w:val="center"/>
            </w:pPr>
            <w:r w:rsidRPr="69D31E59">
              <w:t>(52 + 101) / 2.0 = 76.5</w:t>
            </w:r>
          </w:p>
        </w:tc>
        <w:tc>
          <w:tcPr>
            <w:tcW w:w="9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61766BF" w14:textId="021CBFF9" w:rsidR="69D31E59" w:rsidRDefault="69D31E59" w:rsidP="69D31E59">
            <w:pPr>
              <w:spacing w:after="160" w:line="257" w:lineRule="auto"/>
              <w:jc w:val="center"/>
            </w:pPr>
            <w:r w:rsidRPr="69D31E59">
              <w:t>77</w:t>
            </w:r>
          </w:p>
        </w:tc>
        <w:tc>
          <w:tcPr>
            <w:tcW w:w="1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6D1B58C" w14:textId="4D56F6B0" w:rsidR="69D31E59" w:rsidRDefault="69D31E59" w:rsidP="69D31E59">
            <w:pPr>
              <w:spacing w:after="160" w:line="257" w:lineRule="auto"/>
              <w:jc w:val="center"/>
            </w:pPr>
            <w:r w:rsidRPr="69D31E59">
              <w:t>M</w:t>
            </w:r>
          </w:p>
        </w:tc>
      </w:tr>
      <w:tr w:rsidR="69D31E59" w14:paraId="2F8AAF54" w14:textId="77777777" w:rsidTr="723001A3">
        <w:trPr>
          <w:trHeight w:val="315"/>
        </w:trPr>
        <w:tc>
          <w:tcPr>
            <w:tcW w:w="6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9EA410D" w14:textId="7CE77C75" w:rsidR="69D31E59" w:rsidRDefault="69D31E59" w:rsidP="69D31E59">
            <w:pPr>
              <w:spacing w:after="160" w:line="257" w:lineRule="auto"/>
              <w:jc w:val="center"/>
            </w:pPr>
            <w:r w:rsidRPr="69D31E59">
              <w:t>5</w:t>
            </w:r>
          </w:p>
        </w:tc>
        <w:tc>
          <w:tcPr>
            <w:tcW w:w="20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B151F90" w14:textId="20724F04" w:rsidR="69D31E59" w:rsidRDefault="69D31E59" w:rsidP="69D31E59">
            <w:pPr>
              <w:spacing w:after="160" w:line="257" w:lineRule="auto"/>
              <w:jc w:val="center"/>
            </w:pPr>
            <w:r w:rsidRPr="69D31E59">
              <w:t>s[5] = '7' (55)</w:t>
            </w:r>
          </w:p>
        </w:tc>
        <w:tc>
          <w:tcPr>
            <w:tcW w:w="211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991C7EB" w14:textId="3401572A" w:rsidR="69D31E59" w:rsidRDefault="69D31E59" w:rsidP="69D31E59">
            <w:pPr>
              <w:spacing w:after="160" w:line="257" w:lineRule="auto"/>
              <w:jc w:val="center"/>
            </w:pPr>
            <w:r w:rsidRPr="69D31E59">
              <w:t>v5[5] = 'f' (102)</w:t>
            </w:r>
          </w:p>
        </w:tc>
        <w:tc>
          <w:tcPr>
            <w:tcW w:w="29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2C5C160" w14:textId="00378EA9" w:rsidR="69D31E59" w:rsidRDefault="69D31E59" w:rsidP="69D31E59">
            <w:pPr>
              <w:spacing w:after="160" w:line="257" w:lineRule="auto"/>
              <w:jc w:val="center"/>
            </w:pPr>
            <w:r w:rsidRPr="69D31E59">
              <w:t>(55 + 102) / 2.0 = 78.5</w:t>
            </w:r>
          </w:p>
        </w:tc>
        <w:tc>
          <w:tcPr>
            <w:tcW w:w="9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D1CAA16" w14:textId="5DA29324" w:rsidR="69D31E59" w:rsidRDefault="69D31E59" w:rsidP="69D31E59">
            <w:pPr>
              <w:spacing w:after="160" w:line="257" w:lineRule="auto"/>
              <w:jc w:val="center"/>
            </w:pPr>
            <w:r w:rsidRPr="69D31E59">
              <w:t>79</w:t>
            </w:r>
          </w:p>
        </w:tc>
        <w:tc>
          <w:tcPr>
            <w:tcW w:w="1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FB34134" w14:textId="4DF7E2E8" w:rsidR="69D31E59" w:rsidRDefault="69D31E59" w:rsidP="69D31E59">
            <w:pPr>
              <w:spacing w:after="160" w:line="257" w:lineRule="auto"/>
              <w:jc w:val="center"/>
            </w:pPr>
            <w:r w:rsidRPr="69D31E59">
              <w:t>O</w:t>
            </w:r>
          </w:p>
        </w:tc>
      </w:tr>
      <w:tr w:rsidR="69D31E59" w14:paraId="73FE259C" w14:textId="77777777" w:rsidTr="723001A3">
        <w:trPr>
          <w:trHeight w:val="315"/>
        </w:trPr>
        <w:tc>
          <w:tcPr>
            <w:tcW w:w="6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8753AEC" w14:textId="29ABEA94" w:rsidR="69D31E59" w:rsidRDefault="69D31E59" w:rsidP="69D31E59">
            <w:pPr>
              <w:spacing w:after="160" w:line="257" w:lineRule="auto"/>
              <w:jc w:val="center"/>
            </w:pPr>
            <w:r w:rsidRPr="69D31E59">
              <w:t>6</w:t>
            </w:r>
          </w:p>
        </w:tc>
        <w:tc>
          <w:tcPr>
            <w:tcW w:w="20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B92BBAA" w14:textId="06F8709F" w:rsidR="69D31E59" w:rsidRDefault="69D31E59" w:rsidP="69D31E59">
            <w:pPr>
              <w:spacing w:after="160" w:line="257" w:lineRule="auto"/>
              <w:jc w:val="center"/>
            </w:pPr>
            <w:r w:rsidRPr="69D31E59">
              <w:t>s[6] = '9' (57)</w:t>
            </w:r>
          </w:p>
        </w:tc>
        <w:tc>
          <w:tcPr>
            <w:tcW w:w="211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6307955" w14:textId="6584BC5B" w:rsidR="69D31E59" w:rsidRDefault="69D31E59" w:rsidP="69D31E59">
            <w:pPr>
              <w:spacing w:after="160" w:line="257" w:lineRule="auto"/>
              <w:jc w:val="center"/>
            </w:pPr>
            <w:r w:rsidRPr="69D31E59">
              <w:t>v5[6] = '/' (47)</w:t>
            </w:r>
          </w:p>
        </w:tc>
        <w:tc>
          <w:tcPr>
            <w:tcW w:w="29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E96CABB" w14:textId="2BAFA54B" w:rsidR="69D31E59" w:rsidRDefault="69D31E59" w:rsidP="69D31E59">
            <w:pPr>
              <w:spacing w:after="160" w:line="257" w:lineRule="auto"/>
              <w:jc w:val="center"/>
            </w:pPr>
            <w:r w:rsidRPr="69D31E59">
              <w:t>(57 + 47) / 2.0 = 52.0</w:t>
            </w:r>
          </w:p>
        </w:tc>
        <w:tc>
          <w:tcPr>
            <w:tcW w:w="9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26EA35E" w14:textId="1AAA6667" w:rsidR="69D31E59" w:rsidRDefault="69D31E59" w:rsidP="69D31E59">
            <w:pPr>
              <w:spacing w:after="160" w:line="257" w:lineRule="auto"/>
              <w:jc w:val="center"/>
            </w:pPr>
            <w:r w:rsidRPr="69D31E59">
              <w:t>52</w:t>
            </w:r>
          </w:p>
        </w:tc>
        <w:tc>
          <w:tcPr>
            <w:tcW w:w="1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97A660B" w14:textId="124A0095" w:rsidR="69D31E59" w:rsidRDefault="69D31E59" w:rsidP="69D31E59">
            <w:pPr>
              <w:spacing w:after="160" w:line="257" w:lineRule="auto"/>
              <w:jc w:val="center"/>
            </w:pPr>
            <w:r w:rsidRPr="69D31E59">
              <w:t>4</w:t>
            </w:r>
          </w:p>
        </w:tc>
      </w:tr>
      <w:tr w:rsidR="69D31E59" w14:paraId="6C9E3061" w14:textId="77777777" w:rsidTr="723001A3">
        <w:trPr>
          <w:trHeight w:val="315"/>
        </w:trPr>
        <w:tc>
          <w:tcPr>
            <w:tcW w:w="6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2DBA536" w14:textId="37FF58AE" w:rsidR="69D31E59" w:rsidRDefault="69D31E59" w:rsidP="69D31E59">
            <w:pPr>
              <w:spacing w:after="160" w:line="257" w:lineRule="auto"/>
              <w:jc w:val="center"/>
            </w:pPr>
            <w:r w:rsidRPr="69D31E59">
              <w:t>7</w:t>
            </w:r>
          </w:p>
        </w:tc>
        <w:tc>
          <w:tcPr>
            <w:tcW w:w="20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6DC2ECD" w14:textId="5BE5EFB0" w:rsidR="69D31E59" w:rsidRDefault="69D31E59" w:rsidP="69D31E59">
            <w:pPr>
              <w:spacing w:after="160" w:line="257" w:lineRule="auto"/>
              <w:jc w:val="center"/>
            </w:pPr>
            <w:r w:rsidRPr="69D31E59">
              <w:t>s[7] = '6' (54)</w:t>
            </w:r>
          </w:p>
        </w:tc>
        <w:tc>
          <w:tcPr>
            <w:tcW w:w="211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6ADBC8D" w14:textId="7601A6CF" w:rsidR="69D31E59" w:rsidRDefault="69D31E59" w:rsidP="69D31E59">
            <w:pPr>
              <w:spacing w:after="160" w:line="257" w:lineRule="auto"/>
              <w:jc w:val="center"/>
            </w:pPr>
            <w:r w:rsidRPr="69D31E59">
              <w:t>v5[7] = 's' (115)</w:t>
            </w:r>
          </w:p>
        </w:tc>
        <w:tc>
          <w:tcPr>
            <w:tcW w:w="29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83D1140" w14:textId="51746C09" w:rsidR="69D31E59" w:rsidRDefault="69D31E59" w:rsidP="69D31E59">
            <w:pPr>
              <w:spacing w:after="160" w:line="257" w:lineRule="auto"/>
              <w:jc w:val="center"/>
            </w:pPr>
            <w:r w:rsidRPr="69D31E59">
              <w:t>(54 + 115) / 2.0 = 84.5</w:t>
            </w:r>
          </w:p>
        </w:tc>
        <w:tc>
          <w:tcPr>
            <w:tcW w:w="9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B8D151D" w14:textId="45F059C0" w:rsidR="69D31E59" w:rsidRDefault="69D31E59" w:rsidP="69D31E59">
            <w:pPr>
              <w:spacing w:after="160" w:line="257" w:lineRule="auto"/>
              <w:jc w:val="center"/>
            </w:pPr>
            <w:r w:rsidRPr="69D31E59">
              <w:t>85</w:t>
            </w:r>
          </w:p>
        </w:tc>
        <w:tc>
          <w:tcPr>
            <w:tcW w:w="1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BBF86FA" w14:textId="73D15A49" w:rsidR="69D31E59" w:rsidRDefault="69D31E59" w:rsidP="69D31E59">
            <w:pPr>
              <w:spacing w:after="160" w:line="257" w:lineRule="auto"/>
              <w:jc w:val="center"/>
            </w:pPr>
            <w:r w:rsidRPr="69D31E59">
              <w:t>U</w:t>
            </w:r>
          </w:p>
        </w:tc>
      </w:tr>
      <w:tr w:rsidR="69D31E59" w14:paraId="720261DA" w14:textId="77777777" w:rsidTr="723001A3">
        <w:trPr>
          <w:trHeight w:val="315"/>
        </w:trPr>
        <w:tc>
          <w:tcPr>
            <w:tcW w:w="6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9082FDD" w14:textId="63E8FE0E" w:rsidR="69D31E59" w:rsidRDefault="69D31E59" w:rsidP="69D31E59">
            <w:pPr>
              <w:spacing w:after="160" w:line="257" w:lineRule="auto"/>
              <w:jc w:val="center"/>
            </w:pPr>
            <w:r w:rsidRPr="69D31E59">
              <w:t>8</w:t>
            </w:r>
          </w:p>
        </w:tc>
        <w:tc>
          <w:tcPr>
            <w:tcW w:w="20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7D02D3A" w14:textId="058748F4" w:rsidR="69D31E59" w:rsidRDefault="69D31E59" w:rsidP="69D31E59">
            <w:pPr>
              <w:spacing w:after="160" w:line="257" w:lineRule="auto"/>
              <w:jc w:val="center"/>
            </w:pPr>
            <w:r w:rsidRPr="69D31E59">
              <w:t>s[8] = '4' (52)</w:t>
            </w:r>
          </w:p>
        </w:tc>
        <w:tc>
          <w:tcPr>
            <w:tcW w:w="211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401F952" w14:textId="6FE5B621" w:rsidR="69D31E59" w:rsidRDefault="69D31E59" w:rsidP="69D31E59">
            <w:pPr>
              <w:spacing w:after="160" w:line="257" w:lineRule="auto"/>
              <w:jc w:val="center"/>
            </w:pPr>
            <w:r w:rsidRPr="69D31E59">
              <w:t>v5[8] = 'H' (72)</w:t>
            </w:r>
          </w:p>
        </w:tc>
        <w:tc>
          <w:tcPr>
            <w:tcW w:w="29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237F785" w14:textId="5D1272CC" w:rsidR="69D31E59" w:rsidRDefault="69D31E59" w:rsidP="69D31E59">
            <w:pPr>
              <w:spacing w:after="160" w:line="257" w:lineRule="auto"/>
              <w:jc w:val="center"/>
            </w:pPr>
            <w:r w:rsidRPr="69D31E59">
              <w:t>(52 + 72) / 2.0 = 62.0</w:t>
            </w:r>
          </w:p>
        </w:tc>
        <w:tc>
          <w:tcPr>
            <w:tcW w:w="9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F873A03" w14:textId="79667891" w:rsidR="69D31E59" w:rsidRDefault="69D31E59" w:rsidP="69D31E59">
            <w:pPr>
              <w:spacing w:after="160" w:line="257" w:lineRule="auto"/>
              <w:jc w:val="center"/>
            </w:pPr>
            <w:r w:rsidRPr="69D31E59">
              <w:t>62</w:t>
            </w:r>
          </w:p>
        </w:tc>
        <w:tc>
          <w:tcPr>
            <w:tcW w:w="1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D920E7C" w14:textId="7148BBB0" w:rsidR="69D31E59" w:rsidRDefault="69D31E59" w:rsidP="69D31E59">
            <w:pPr>
              <w:spacing w:after="160" w:line="257" w:lineRule="auto"/>
              <w:jc w:val="center"/>
            </w:pPr>
            <w:r w:rsidRPr="69D31E59">
              <w:t>&gt;</w:t>
            </w:r>
          </w:p>
        </w:tc>
      </w:tr>
    </w:tbl>
    <w:p w14:paraId="440F3B15" w14:textId="1B94B6A0" w:rsidR="4936D905" w:rsidRDefault="66725813" w:rsidP="4936D905">
      <w:pPr>
        <w:spacing w:before="240" w:after="240"/>
      </w:pPr>
      <w:r>
        <w:t>Mật khẩu đúng để gọi success_3() với username 453147964 là: 4353MO4U&gt;</w:t>
      </w:r>
    </w:p>
    <w:p w14:paraId="5195FCBC" w14:textId="7BF16FBF" w:rsidR="00C165D4" w:rsidRDefault="66725813" w:rsidP="66725813">
      <w:pPr>
        <w:spacing w:before="240" w:after="240"/>
        <w:rPr>
          <w:lang w:val="vi-VN"/>
        </w:rPr>
      </w:pPr>
      <w:r>
        <w:t xml:space="preserve">Kết quả thực hiện: </w:t>
      </w:r>
    </w:p>
    <w:p w14:paraId="2AA33A01" w14:textId="25A503B6" w:rsidR="6BFC7C75" w:rsidRDefault="6BFC7C75" w:rsidP="6BFC7C75">
      <w:pPr>
        <w:spacing w:before="240" w:after="240"/>
      </w:pPr>
      <w:r>
        <w:rPr>
          <w:noProof/>
        </w:rPr>
        <w:drawing>
          <wp:inline distT="0" distB="0" distL="0" distR="0" wp14:anchorId="78A92DF8" wp14:editId="599C05E7">
            <wp:extent cx="6115050" cy="2638425"/>
            <wp:effectExtent l="0" t="0" r="0" b="0"/>
            <wp:docPr id="7301895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89520" name="Picture 7301895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4781" w14:textId="3FCF612B" w:rsidR="6BFC7C75" w:rsidRDefault="6BFC7C75" w:rsidP="6BFC7C75">
      <w:pPr>
        <w:pStyle w:val="Hinh"/>
        <w:rPr>
          <w:rFonts w:eastAsia="UVN Viet Sach" w:cs="UVN Viet Sach"/>
          <w:iCs/>
          <w:color w:val="000000" w:themeColor="text1"/>
        </w:rPr>
      </w:pPr>
      <w:r w:rsidRPr="6BFC7C75">
        <w:rPr>
          <w:rFonts w:eastAsia="UVN Viet Sach" w:cs="UVN Viet Sach"/>
          <w:iCs/>
          <w:color w:val="000000" w:themeColor="text1"/>
        </w:rPr>
        <w:t>Kết quả thực thi basic_reverse option3</w:t>
      </w:r>
    </w:p>
    <w:p w14:paraId="406A6CBD" w14:textId="55E00CF1" w:rsidR="66725813" w:rsidRDefault="66725813" w:rsidP="66725813">
      <w:pPr>
        <w:spacing w:before="240" w:after="240"/>
      </w:pPr>
    </w:p>
    <w:p w14:paraId="2F8FBFE1" w14:textId="1E4A99C1" w:rsidR="00884FA0" w:rsidRPr="00C21443" w:rsidRDefault="000874E9" w:rsidP="00C21443">
      <w:pPr>
        <w:spacing w:after="0"/>
        <w:jc w:val="center"/>
      </w:pPr>
      <w:r w:rsidRPr="00373AED">
        <w:rPr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C21443" w:rsidSect="006B1860">
      <w:headerReference w:type="default" r:id="rId35"/>
      <w:footerReference w:type="default" r:id="rId36"/>
      <w:headerReference w:type="first" r:id="rId37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D0922C" w14:textId="77777777" w:rsidR="00846E5B" w:rsidRDefault="00846E5B" w:rsidP="00572592">
      <w:r>
        <w:separator/>
      </w:r>
    </w:p>
  </w:endnote>
  <w:endnote w:type="continuationSeparator" w:id="0">
    <w:p w14:paraId="7E9B2155" w14:textId="77777777" w:rsidR="00846E5B" w:rsidRDefault="00846E5B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38DB9941-B26E-4AA3-8511-F4FE56C8F3E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D06D548-C7C1-4A38-8EAC-FD545FB32DFE}"/>
    <w:embedBold r:id="rId3" w:fontKey="{D5C24735-60DC-4013-A819-E57AF6DBD9E4}"/>
    <w:embedItalic r:id="rId4" w:fontKey="{4D704A49-4F35-4989-A542-168DF265E760}"/>
    <w:embedBoldItalic r:id="rId5" w:fontKey="{A71D1D8B-484C-47FF-96A4-A30E6E22FF2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DFC26D19-65AA-44DC-90CD-24175124A48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C714420E-B58A-4D92-9EBB-65ADBBEE8026}"/>
  </w:font>
  <w:font w:name="UVN Viet Sach">
    <w:altName w:val="Cambria"/>
    <w:panose1 w:val="02040502050505030904"/>
    <w:charset w:val="00"/>
    <w:family w:val="roman"/>
    <w:pitch w:val="variable"/>
    <w:sig w:usb0="00000087" w:usb1="00000000" w:usb2="00000000" w:usb3="00000000" w:csb0="0000001B" w:csb1="00000000"/>
    <w:embedRegular r:id="rId8" w:fontKey="{06BC1700-9390-419B-B577-316A59DD7AC6}"/>
    <w:embedItalic r:id="rId9" w:fontKey="{E08CD755-E39F-4D3E-AC94-683F256D8287}"/>
    <w:embedBoldItalic r:id="rId10" w:fontKey="{125585F7-2F36-495C-91E0-8BFE5BD41FB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A4923E37-82DC-4ABD-B4DF-BBEEBB98D340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2" w:fontKey="{62B32093-384B-4F4A-8A00-5299358BD8C0}"/>
  </w:font>
  <w:font w:name="UTM Avo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  <w:embedRegular r:id="rId13" w:fontKey="{75E87EC9-0624-4EDE-9551-7700252D90D0}"/>
    <w:embedBold r:id="rId14" w:fontKey="{2CCFDB58-FAEC-4E00-9BF7-B0156E03E5CA}"/>
    <w:embedItalic r:id="rId15" w:fontKey="{DEB3F4C9-4994-4E22-B33E-A11008436244}"/>
    <w:embedBoldItalic r:id="rId16" w:fontKey="{7E5AFFA5-D504-4C2E-A132-A192A9B387F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7CEC0D2B-9129-4CF5-BE77-D8483EF05A7D}"/>
    <w:embedBold r:id="rId18" w:fontKey="{704967C1-F4AE-4966-95CA-941C9E64FFF0}"/>
    <w:embedItalic r:id="rId19" w:fontKey="{FE6A0EF2-6240-45D8-A21A-26854DFE230A}"/>
    <w:embedBoldItalic r:id="rId20" w:fontKey="{E88AA8A8-6C1E-468B-8167-6E14135FAB39}"/>
  </w:font>
  <w:font w:name="UTM Swiss 721 Black Condensed">
    <w:altName w:val="Calibri"/>
    <w:panose1 w:val="02000500000000000000"/>
    <w:charset w:val="00"/>
    <w:family w:val="auto"/>
    <w:pitch w:val="variable"/>
    <w:sig w:usb0="A00000A7" w:usb1="5000004A" w:usb2="00000000" w:usb3="00000000" w:csb0="00000111" w:csb1="00000000"/>
    <w:embedRegular r:id="rId21" w:fontKey="{1F3D79BD-3C11-4C1B-9064-E6B73B92A50A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  <w:embedRegular r:id="rId22" w:fontKey="{2BA7F553-8561-48FB-962E-AEE5E3F2F05D}"/>
    <w:embedBold r:id="rId23" w:fontKey="{844C6611-0B8C-4BF3-9BEF-42021C7BAAB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4" w:fontKey="{36E15FEB-2C3E-41BE-85C8-93434A0300E8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5" w:fontKey="{E3C340A4-8F6E-4AE1-B2C4-1CB50AC5D4E0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79221C7E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5D1FFE55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5D1FFE55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1A4EC3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2BAAD4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3BC0DB" w14:textId="77777777" w:rsidR="00846E5B" w:rsidRDefault="00846E5B" w:rsidP="00572592">
      <w:r>
        <w:separator/>
      </w:r>
    </w:p>
  </w:footnote>
  <w:footnote w:type="continuationSeparator" w:id="0">
    <w:p w14:paraId="19B8E30B" w14:textId="77777777" w:rsidR="00846E5B" w:rsidRDefault="00846E5B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5273748A" w:rsidR="00C63CCF" w:rsidRPr="00B77880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  <w:lang w:val="pt-BR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5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86E1FF6" id="Straight Connector 29" o:spid="_x0000_s1026" style="position:absolute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B77880">
      <w:rPr>
        <w:rFonts w:eastAsia="Adobe Gothic Std B"/>
        <w:b/>
        <w:noProof/>
        <w:color w:val="2E74B5" w:themeColor="accent1" w:themeShade="BF"/>
        <w:lang w:val="pt-BR"/>
      </w:rPr>
      <w:t>Lab</w:t>
    </w:r>
    <w:r w:rsidR="00AF38BE">
      <w:rPr>
        <w:rFonts w:asciiTheme="minorHAnsi" w:eastAsia="Adobe Gothic Std B" w:hAnsiTheme="minorHAnsi"/>
        <w:b/>
        <w:color w:val="2E74B5" w:themeColor="accent1" w:themeShade="BF"/>
        <w:lang w:val="vi-VN"/>
      </w:rPr>
      <w:t xml:space="preserve"> </w:t>
    </w:r>
    <w:r w:rsidR="00AF38BE" w:rsidRPr="00AF38BE">
      <w:rPr>
        <w:rFonts w:eastAsia="Adobe Gothic Std B"/>
        <w:b/>
        <w:color w:val="2E74B5" w:themeColor="accent1" w:themeShade="BF"/>
        <w:lang w:val="vi-VN"/>
      </w:rPr>
      <w:t>04:</w:t>
    </w:r>
    <w:r w:rsidR="00AF38BE">
      <w:rPr>
        <w:rFonts w:asciiTheme="minorHAnsi" w:eastAsia="Adobe Gothic Std B" w:hAnsiTheme="minorHAnsi"/>
        <w:b/>
        <w:color w:val="2E74B5" w:themeColor="accent1" w:themeShade="BF"/>
        <w:lang w:val="vi-VN"/>
      </w:rPr>
      <w:t xml:space="preserve"> </w:t>
    </w:r>
    <w:r w:rsidR="00AF38BE" w:rsidRPr="00AF38BE">
      <w:rPr>
        <w:rFonts w:eastAsia="Adobe Gothic Std B"/>
        <w:b/>
        <w:color w:val="2E74B5" w:themeColor="accent1" w:themeShade="BF"/>
        <w:lang w:val="vi-VN"/>
      </w:rPr>
      <w:t>Tìm hiểu cơ bản về Kỹ thuật Dịch</w:t>
    </w:r>
    <w:r w:rsidR="00AF38BE">
      <w:rPr>
        <w:rFonts w:asciiTheme="minorHAnsi" w:eastAsia="Adobe Gothic Std B" w:hAnsiTheme="minorHAnsi"/>
        <w:b/>
        <w:color w:val="2E74B5" w:themeColor="accent1" w:themeShade="BF"/>
        <w:lang w:val="vi-VN"/>
      </w:rPr>
      <w:t xml:space="preserve"> </w:t>
    </w:r>
    <w:r w:rsidR="00AF38BE" w:rsidRPr="00AF38BE">
      <w:rPr>
        <w:rFonts w:eastAsia="Adobe Gothic Std B"/>
        <w:b/>
        <w:color w:val="2E74B5" w:themeColor="accent1" w:themeShade="BF"/>
        <w:lang w:val="vi-VN"/>
      </w:rPr>
      <w:t>ngược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68D2A" w14:textId="64B17D3F" w:rsidR="005D321C" w:rsidRPr="00375D8E" w:rsidRDefault="00E1335E" w:rsidP="00572592">
    <w:pPr>
      <w:pStyle w:val="Header"/>
      <w:jc w:val="right"/>
      <w:rPr>
        <w:b/>
        <w:sz w:val="24"/>
        <w:szCs w:val="24"/>
      </w:rPr>
    </w:pPr>
    <w:r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404AE"/>
    <w:multiLevelType w:val="hybridMultilevel"/>
    <w:tmpl w:val="5016E40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1A8A69"/>
    <w:multiLevelType w:val="hybridMultilevel"/>
    <w:tmpl w:val="FFFFFFFF"/>
    <w:lvl w:ilvl="0" w:tplc="0E182612">
      <w:start w:val="1"/>
      <w:numFmt w:val="decimal"/>
      <w:lvlText w:val="%1."/>
      <w:lvlJc w:val="left"/>
      <w:pPr>
        <w:ind w:left="720" w:hanging="360"/>
      </w:pPr>
    </w:lvl>
    <w:lvl w:ilvl="1" w:tplc="D3DC3A1A">
      <w:start w:val="1"/>
      <w:numFmt w:val="bullet"/>
      <w:lvlText w:val="o"/>
      <w:lvlJc w:val="left"/>
      <w:pPr>
        <w:ind w:left="1440" w:hanging="360"/>
      </w:pPr>
      <w:rPr>
        <w:rFonts w:ascii="Symbol" w:hAnsi="Symbol" w:hint="default"/>
      </w:rPr>
    </w:lvl>
    <w:lvl w:ilvl="2" w:tplc="8332B56A">
      <w:start w:val="1"/>
      <w:numFmt w:val="lowerRoman"/>
      <w:lvlText w:val="%3."/>
      <w:lvlJc w:val="right"/>
      <w:pPr>
        <w:ind w:left="2160" w:hanging="180"/>
      </w:pPr>
    </w:lvl>
    <w:lvl w:ilvl="3" w:tplc="1DC2ECEA">
      <w:start w:val="1"/>
      <w:numFmt w:val="decimal"/>
      <w:lvlText w:val="%4."/>
      <w:lvlJc w:val="left"/>
      <w:pPr>
        <w:ind w:left="2880" w:hanging="360"/>
      </w:pPr>
    </w:lvl>
    <w:lvl w:ilvl="4" w:tplc="80FA5EB0">
      <w:start w:val="1"/>
      <w:numFmt w:val="lowerLetter"/>
      <w:lvlText w:val="%5."/>
      <w:lvlJc w:val="left"/>
      <w:pPr>
        <w:ind w:left="3600" w:hanging="360"/>
      </w:pPr>
    </w:lvl>
    <w:lvl w:ilvl="5" w:tplc="1AA2206A">
      <w:start w:val="1"/>
      <w:numFmt w:val="lowerRoman"/>
      <w:lvlText w:val="%6."/>
      <w:lvlJc w:val="right"/>
      <w:pPr>
        <w:ind w:left="4320" w:hanging="180"/>
      </w:pPr>
    </w:lvl>
    <w:lvl w:ilvl="6" w:tplc="E0CC6FBE">
      <w:start w:val="1"/>
      <w:numFmt w:val="decimal"/>
      <w:lvlText w:val="%7."/>
      <w:lvlJc w:val="left"/>
      <w:pPr>
        <w:ind w:left="5040" w:hanging="360"/>
      </w:pPr>
    </w:lvl>
    <w:lvl w:ilvl="7" w:tplc="30D49918">
      <w:start w:val="1"/>
      <w:numFmt w:val="lowerLetter"/>
      <w:lvlText w:val="%8."/>
      <w:lvlJc w:val="left"/>
      <w:pPr>
        <w:ind w:left="5760" w:hanging="360"/>
      </w:pPr>
    </w:lvl>
    <w:lvl w:ilvl="8" w:tplc="C9BCC46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DB22B1"/>
    <w:multiLevelType w:val="hybridMultilevel"/>
    <w:tmpl w:val="FFFFFFFF"/>
    <w:lvl w:ilvl="0" w:tplc="17FA524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D4208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08D6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84B2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8EAF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14DE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2020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82A4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AD242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54D5FB"/>
    <w:multiLevelType w:val="hybridMultilevel"/>
    <w:tmpl w:val="FFFFFFFF"/>
    <w:lvl w:ilvl="0" w:tplc="49687310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A658267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0A4CFA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6658B15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E7EE8B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900E84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4FE1D0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230F99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36E612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1ACB0E2"/>
    <w:multiLevelType w:val="hybridMultilevel"/>
    <w:tmpl w:val="FFFFFFFF"/>
    <w:lvl w:ilvl="0" w:tplc="7CEE4FB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CC090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A46B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889E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AA58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C0D0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226E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58B6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6491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A24DF4"/>
    <w:multiLevelType w:val="multilevel"/>
    <w:tmpl w:val="8CAAE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BBC16D"/>
    <w:multiLevelType w:val="hybridMultilevel"/>
    <w:tmpl w:val="FFFFFFFF"/>
    <w:lvl w:ilvl="0" w:tplc="091848C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8DA0D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7494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BEC4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7673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4803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9AE9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5242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54FA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AF98BA"/>
    <w:multiLevelType w:val="hybridMultilevel"/>
    <w:tmpl w:val="FFFFFFFF"/>
    <w:lvl w:ilvl="0" w:tplc="18C836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6211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C2EE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3E82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FCCC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94F4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D6B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18A1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0E81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249444"/>
    <w:multiLevelType w:val="hybridMultilevel"/>
    <w:tmpl w:val="FFFFFFFF"/>
    <w:lvl w:ilvl="0" w:tplc="195C1EF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C6817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6807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40F4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24DE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907A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0083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B2F8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04F9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98B212"/>
    <w:multiLevelType w:val="hybridMultilevel"/>
    <w:tmpl w:val="FFFFFFFF"/>
    <w:lvl w:ilvl="0" w:tplc="D3A4E41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C2216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7E8B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B4FE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56E0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0ABC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3A5A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90DA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1808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6D69BE"/>
    <w:multiLevelType w:val="hybridMultilevel"/>
    <w:tmpl w:val="FFFFFFFF"/>
    <w:lvl w:ilvl="0" w:tplc="BC861B4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0F051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74DF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D600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CBE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906D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FAB9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B8CB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9A51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2493CE"/>
    <w:multiLevelType w:val="hybridMultilevel"/>
    <w:tmpl w:val="FFFFFFFF"/>
    <w:lvl w:ilvl="0" w:tplc="16EEF8F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E2CFE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BA8F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7604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E686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26F5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FAF4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B69F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069B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6C6810"/>
    <w:multiLevelType w:val="multilevel"/>
    <w:tmpl w:val="E7CAC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9689EC9"/>
    <w:multiLevelType w:val="hybridMultilevel"/>
    <w:tmpl w:val="FFFFFFFF"/>
    <w:lvl w:ilvl="0" w:tplc="6A0CA4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A498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5489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4286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AC29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9E6A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4CE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D806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8EA1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88C7B6"/>
    <w:multiLevelType w:val="hybridMultilevel"/>
    <w:tmpl w:val="FFFFFFFF"/>
    <w:lvl w:ilvl="0" w:tplc="FC50183E">
      <w:start w:val="1"/>
      <w:numFmt w:val="decimal"/>
      <w:lvlText w:val="%1."/>
      <w:lvlJc w:val="left"/>
      <w:pPr>
        <w:ind w:left="720" w:hanging="360"/>
      </w:pPr>
    </w:lvl>
    <w:lvl w:ilvl="1" w:tplc="6D4A3CA8">
      <w:start w:val="1"/>
      <w:numFmt w:val="lowerLetter"/>
      <w:lvlText w:val="%2."/>
      <w:lvlJc w:val="left"/>
      <w:pPr>
        <w:ind w:left="1440" w:hanging="360"/>
      </w:pPr>
    </w:lvl>
    <w:lvl w:ilvl="2" w:tplc="6708107C">
      <w:start w:val="1"/>
      <w:numFmt w:val="lowerRoman"/>
      <w:lvlText w:val="%3."/>
      <w:lvlJc w:val="right"/>
      <w:pPr>
        <w:ind w:left="2160" w:hanging="180"/>
      </w:pPr>
    </w:lvl>
    <w:lvl w:ilvl="3" w:tplc="C1F43EA8">
      <w:start w:val="1"/>
      <w:numFmt w:val="decimal"/>
      <w:lvlText w:val="%4."/>
      <w:lvlJc w:val="left"/>
      <w:pPr>
        <w:ind w:left="2880" w:hanging="360"/>
      </w:pPr>
    </w:lvl>
    <w:lvl w:ilvl="4" w:tplc="399A26F4">
      <w:start w:val="1"/>
      <w:numFmt w:val="lowerLetter"/>
      <w:lvlText w:val="%5."/>
      <w:lvlJc w:val="left"/>
      <w:pPr>
        <w:ind w:left="3600" w:hanging="360"/>
      </w:pPr>
    </w:lvl>
    <w:lvl w:ilvl="5" w:tplc="A51C91B2">
      <w:start w:val="1"/>
      <w:numFmt w:val="lowerRoman"/>
      <w:lvlText w:val="%6."/>
      <w:lvlJc w:val="right"/>
      <w:pPr>
        <w:ind w:left="4320" w:hanging="180"/>
      </w:pPr>
    </w:lvl>
    <w:lvl w:ilvl="6" w:tplc="F9E20C94">
      <w:start w:val="1"/>
      <w:numFmt w:val="decimal"/>
      <w:lvlText w:val="%7."/>
      <w:lvlJc w:val="left"/>
      <w:pPr>
        <w:ind w:left="5040" w:hanging="360"/>
      </w:pPr>
    </w:lvl>
    <w:lvl w:ilvl="7" w:tplc="D0364022">
      <w:start w:val="1"/>
      <w:numFmt w:val="lowerLetter"/>
      <w:lvlText w:val="%8."/>
      <w:lvlJc w:val="left"/>
      <w:pPr>
        <w:ind w:left="5760" w:hanging="360"/>
      </w:pPr>
    </w:lvl>
    <w:lvl w:ilvl="8" w:tplc="E41EF80E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E84A4E"/>
    <w:multiLevelType w:val="hybridMultilevel"/>
    <w:tmpl w:val="FFFFFFFF"/>
    <w:lvl w:ilvl="0" w:tplc="61A2E11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990EF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602C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7204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CC99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4033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C4AC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7879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F6ED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8C183A"/>
    <w:multiLevelType w:val="multilevel"/>
    <w:tmpl w:val="5D248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0155DD1"/>
    <w:multiLevelType w:val="hybridMultilevel"/>
    <w:tmpl w:val="7602C270"/>
    <w:lvl w:ilvl="0" w:tplc="CAF2533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9E6DF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3466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28A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9AA4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B274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56A0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EE78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C278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DB85E8"/>
    <w:multiLevelType w:val="hybridMultilevel"/>
    <w:tmpl w:val="FFFFFFFF"/>
    <w:lvl w:ilvl="0" w:tplc="9BCC6C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B2F6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366F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B446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F8BE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D05E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2A08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98DC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BE24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7B6D6A"/>
    <w:multiLevelType w:val="hybridMultilevel"/>
    <w:tmpl w:val="FFFFFFFF"/>
    <w:lvl w:ilvl="0" w:tplc="07E41570">
      <w:start w:val="1"/>
      <w:numFmt w:val="lowerLetter"/>
      <w:lvlText w:val="%1."/>
      <w:lvlJc w:val="left"/>
      <w:pPr>
        <w:ind w:left="720" w:hanging="360"/>
      </w:pPr>
    </w:lvl>
    <w:lvl w:ilvl="1" w:tplc="D26043C4">
      <w:start w:val="1"/>
      <w:numFmt w:val="lowerLetter"/>
      <w:lvlText w:val="%2."/>
      <w:lvlJc w:val="left"/>
      <w:pPr>
        <w:ind w:left="1440" w:hanging="360"/>
      </w:pPr>
    </w:lvl>
    <w:lvl w:ilvl="2" w:tplc="4B7E9946">
      <w:start w:val="1"/>
      <w:numFmt w:val="lowerRoman"/>
      <w:lvlText w:val="%3."/>
      <w:lvlJc w:val="right"/>
      <w:pPr>
        <w:ind w:left="2160" w:hanging="180"/>
      </w:pPr>
    </w:lvl>
    <w:lvl w:ilvl="3" w:tplc="92BA7C76">
      <w:start w:val="1"/>
      <w:numFmt w:val="decimal"/>
      <w:lvlText w:val="%4."/>
      <w:lvlJc w:val="left"/>
      <w:pPr>
        <w:ind w:left="2880" w:hanging="360"/>
      </w:pPr>
    </w:lvl>
    <w:lvl w:ilvl="4" w:tplc="33F0EAC0">
      <w:start w:val="1"/>
      <w:numFmt w:val="lowerLetter"/>
      <w:lvlText w:val="%5."/>
      <w:lvlJc w:val="left"/>
      <w:pPr>
        <w:ind w:left="3600" w:hanging="360"/>
      </w:pPr>
    </w:lvl>
    <w:lvl w:ilvl="5" w:tplc="4CEEC32E">
      <w:start w:val="1"/>
      <w:numFmt w:val="lowerRoman"/>
      <w:lvlText w:val="%6."/>
      <w:lvlJc w:val="right"/>
      <w:pPr>
        <w:ind w:left="4320" w:hanging="180"/>
      </w:pPr>
    </w:lvl>
    <w:lvl w:ilvl="6" w:tplc="4822BB70">
      <w:start w:val="1"/>
      <w:numFmt w:val="decimal"/>
      <w:lvlText w:val="%7."/>
      <w:lvlJc w:val="left"/>
      <w:pPr>
        <w:ind w:left="5040" w:hanging="360"/>
      </w:pPr>
    </w:lvl>
    <w:lvl w:ilvl="7" w:tplc="6D6C2116">
      <w:start w:val="1"/>
      <w:numFmt w:val="lowerLetter"/>
      <w:lvlText w:val="%8."/>
      <w:lvlJc w:val="left"/>
      <w:pPr>
        <w:ind w:left="5760" w:hanging="360"/>
      </w:pPr>
    </w:lvl>
    <w:lvl w:ilvl="8" w:tplc="D50E1F92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BE553A"/>
    <w:multiLevelType w:val="hybridMultilevel"/>
    <w:tmpl w:val="FFFFFFFF"/>
    <w:lvl w:ilvl="0" w:tplc="D0D8A01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84E92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A00A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E8D8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624A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6E4E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4F3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4A77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982A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20DB666"/>
    <w:multiLevelType w:val="hybridMultilevel"/>
    <w:tmpl w:val="FFFFFFFF"/>
    <w:lvl w:ilvl="0" w:tplc="C7048CC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A4E08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F005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18BE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3CC5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1C08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4857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424D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624B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9C3D84"/>
    <w:multiLevelType w:val="hybridMultilevel"/>
    <w:tmpl w:val="FFFFFFFF"/>
    <w:lvl w:ilvl="0" w:tplc="2CB0D65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4C8AAB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16B2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B2DB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FC4B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C0A3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6A90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46B7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7CC4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172CF0"/>
    <w:multiLevelType w:val="hybridMultilevel"/>
    <w:tmpl w:val="FFFFFFFF"/>
    <w:lvl w:ilvl="0" w:tplc="E5B6197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A48B0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D4EF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542A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66A0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3CB9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EEF6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A01A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F080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837F2F"/>
    <w:multiLevelType w:val="multilevel"/>
    <w:tmpl w:val="053AF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6E383F"/>
    <w:multiLevelType w:val="hybridMultilevel"/>
    <w:tmpl w:val="FFFFFFFF"/>
    <w:lvl w:ilvl="0" w:tplc="1094616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CDA6F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F6BD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ACAC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5662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02D3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A4F3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7EB5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1A20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8351F3"/>
    <w:multiLevelType w:val="hybridMultilevel"/>
    <w:tmpl w:val="FFFFFFFF"/>
    <w:lvl w:ilvl="0" w:tplc="47D882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22A5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1805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A6F0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3250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3821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E6DE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BC5D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7447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8B6A1A"/>
    <w:multiLevelType w:val="hybridMultilevel"/>
    <w:tmpl w:val="FFFFFFFF"/>
    <w:lvl w:ilvl="0" w:tplc="36888FEA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7A84B9B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2E50145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3BAB00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004244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F50AC8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5D0F25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DD61F6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528C15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18C537B"/>
    <w:multiLevelType w:val="hybridMultilevel"/>
    <w:tmpl w:val="FFFFFFFF"/>
    <w:lvl w:ilvl="0" w:tplc="2CD2E68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0AC7B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9660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44FF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480D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20FC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307B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F0C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C86E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2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64E52E4"/>
    <w:multiLevelType w:val="multilevel"/>
    <w:tmpl w:val="83140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052CC7"/>
    <w:multiLevelType w:val="multilevel"/>
    <w:tmpl w:val="19843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1098048">
    <w:abstractNumId w:val="8"/>
  </w:num>
  <w:num w:numId="2" w16cid:durableId="152141516">
    <w:abstractNumId w:val="26"/>
  </w:num>
  <w:num w:numId="3" w16cid:durableId="877232090">
    <w:abstractNumId w:val="2"/>
  </w:num>
  <w:num w:numId="4" w16cid:durableId="701634216">
    <w:abstractNumId w:val="42"/>
  </w:num>
  <w:num w:numId="5" w16cid:durableId="994341519">
    <w:abstractNumId w:val="28"/>
  </w:num>
  <w:num w:numId="6" w16cid:durableId="40716444">
    <w:abstractNumId w:val="41"/>
  </w:num>
  <w:num w:numId="7" w16cid:durableId="681932907">
    <w:abstractNumId w:val="13"/>
  </w:num>
  <w:num w:numId="8" w16cid:durableId="646204225">
    <w:abstractNumId w:val="15"/>
  </w:num>
  <w:num w:numId="9" w16cid:durableId="1476802060">
    <w:abstractNumId w:val="18"/>
  </w:num>
  <w:num w:numId="10" w16cid:durableId="2028602989">
    <w:abstractNumId w:val="43"/>
  </w:num>
  <w:num w:numId="11" w16cid:durableId="506750243">
    <w:abstractNumId w:val="45"/>
  </w:num>
  <w:num w:numId="12" w16cid:durableId="1693916656">
    <w:abstractNumId w:val="33"/>
  </w:num>
  <w:num w:numId="13" w16cid:durableId="1573733328">
    <w:abstractNumId w:val="27"/>
  </w:num>
  <w:num w:numId="14" w16cid:durableId="1113207730">
    <w:abstractNumId w:val="1"/>
  </w:num>
  <w:num w:numId="15" w16cid:durableId="1742094694">
    <w:abstractNumId w:val="9"/>
  </w:num>
  <w:num w:numId="16" w16cid:durableId="234291401">
    <w:abstractNumId w:val="7"/>
  </w:num>
  <w:num w:numId="17" w16cid:durableId="1039671072">
    <w:abstractNumId w:val="29"/>
  </w:num>
  <w:num w:numId="18" w16cid:durableId="1816601022">
    <w:abstractNumId w:val="12"/>
  </w:num>
  <w:num w:numId="19" w16cid:durableId="1479302143">
    <w:abstractNumId w:val="38"/>
  </w:num>
  <w:num w:numId="20" w16cid:durableId="1556158309">
    <w:abstractNumId w:val="21"/>
  </w:num>
  <w:num w:numId="21" w16cid:durableId="474612223">
    <w:abstractNumId w:val="3"/>
  </w:num>
  <w:num w:numId="22" w16cid:durableId="470711913">
    <w:abstractNumId w:val="14"/>
  </w:num>
  <w:num w:numId="23" w16cid:durableId="962424354">
    <w:abstractNumId w:val="35"/>
  </w:num>
  <w:num w:numId="24" w16cid:durableId="265619753">
    <w:abstractNumId w:val="22"/>
  </w:num>
  <w:num w:numId="25" w16cid:durableId="1434739467">
    <w:abstractNumId w:val="30"/>
  </w:num>
  <w:num w:numId="26" w16cid:durableId="1055543015">
    <w:abstractNumId w:val="4"/>
  </w:num>
  <w:num w:numId="27" w16cid:durableId="1434933087">
    <w:abstractNumId w:val="11"/>
  </w:num>
  <w:num w:numId="28" w16cid:durableId="1995529346">
    <w:abstractNumId w:val="17"/>
  </w:num>
  <w:num w:numId="29" w16cid:durableId="168252846">
    <w:abstractNumId w:val="19"/>
  </w:num>
  <w:num w:numId="30" w16cid:durableId="896866357">
    <w:abstractNumId w:val="20"/>
  </w:num>
  <w:num w:numId="31" w16cid:durableId="1368096546">
    <w:abstractNumId w:val="36"/>
  </w:num>
  <w:num w:numId="32" w16cid:durableId="30420821">
    <w:abstractNumId w:val="10"/>
  </w:num>
  <w:num w:numId="33" w16cid:durableId="2026132388">
    <w:abstractNumId w:val="46"/>
  </w:num>
  <w:num w:numId="34" w16cid:durableId="1152332637">
    <w:abstractNumId w:val="44"/>
  </w:num>
  <w:num w:numId="35" w16cid:durableId="919874244">
    <w:abstractNumId w:val="24"/>
  </w:num>
  <w:num w:numId="36" w16cid:durableId="121660560">
    <w:abstractNumId w:val="28"/>
    <w:lvlOverride w:ilvl="0">
      <w:startOverride w:val="1"/>
    </w:lvlOverride>
  </w:num>
  <w:num w:numId="37" w16cid:durableId="1143236834">
    <w:abstractNumId w:val="34"/>
  </w:num>
  <w:num w:numId="38" w16cid:durableId="1158228354">
    <w:abstractNumId w:val="5"/>
  </w:num>
  <w:num w:numId="39" w16cid:durableId="300621005">
    <w:abstractNumId w:val="23"/>
  </w:num>
  <w:num w:numId="40" w16cid:durableId="1760057697">
    <w:abstractNumId w:val="6"/>
  </w:num>
  <w:num w:numId="41" w16cid:durableId="320736023">
    <w:abstractNumId w:val="39"/>
  </w:num>
  <w:num w:numId="42" w16cid:durableId="1420718427">
    <w:abstractNumId w:val="16"/>
  </w:num>
  <w:num w:numId="43" w16cid:durableId="1779106176">
    <w:abstractNumId w:val="28"/>
    <w:lvlOverride w:ilvl="0">
      <w:startOverride w:val="1"/>
    </w:lvlOverride>
  </w:num>
  <w:num w:numId="44" w16cid:durableId="1958247696">
    <w:abstractNumId w:val="28"/>
    <w:lvlOverride w:ilvl="0">
      <w:startOverride w:val="1"/>
    </w:lvlOverride>
  </w:num>
  <w:num w:numId="45" w16cid:durableId="2055501581">
    <w:abstractNumId w:val="0"/>
  </w:num>
  <w:num w:numId="46" w16cid:durableId="1311515929">
    <w:abstractNumId w:val="40"/>
  </w:num>
  <w:num w:numId="47" w16cid:durableId="1675379056">
    <w:abstractNumId w:val="32"/>
  </w:num>
  <w:num w:numId="48" w16cid:durableId="509758577">
    <w:abstractNumId w:val="31"/>
  </w:num>
  <w:num w:numId="49" w16cid:durableId="682972492">
    <w:abstractNumId w:val="37"/>
  </w:num>
  <w:num w:numId="50" w16cid:durableId="221185116">
    <w:abstractNumId w:val="2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617A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187E"/>
    <w:rsid w:val="00053176"/>
    <w:rsid w:val="000536A6"/>
    <w:rsid w:val="00054089"/>
    <w:rsid w:val="00054DD7"/>
    <w:rsid w:val="000563D4"/>
    <w:rsid w:val="00056B22"/>
    <w:rsid w:val="0006253F"/>
    <w:rsid w:val="000626C8"/>
    <w:rsid w:val="0006387B"/>
    <w:rsid w:val="00065248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28BB"/>
    <w:rsid w:val="000A300B"/>
    <w:rsid w:val="000A35AF"/>
    <w:rsid w:val="000A3E74"/>
    <w:rsid w:val="000A45A2"/>
    <w:rsid w:val="000A4CB8"/>
    <w:rsid w:val="000A6943"/>
    <w:rsid w:val="000A6D1B"/>
    <w:rsid w:val="000A729B"/>
    <w:rsid w:val="000A7B68"/>
    <w:rsid w:val="000A7C36"/>
    <w:rsid w:val="000B3EC9"/>
    <w:rsid w:val="000B5144"/>
    <w:rsid w:val="000B5C66"/>
    <w:rsid w:val="000B760D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5C41"/>
    <w:rsid w:val="000D7910"/>
    <w:rsid w:val="000D7FE8"/>
    <w:rsid w:val="000E0D2D"/>
    <w:rsid w:val="000E4826"/>
    <w:rsid w:val="000E4CA9"/>
    <w:rsid w:val="000E5278"/>
    <w:rsid w:val="000E5546"/>
    <w:rsid w:val="000F0F18"/>
    <w:rsid w:val="000F1EF1"/>
    <w:rsid w:val="000F2C3D"/>
    <w:rsid w:val="000F3601"/>
    <w:rsid w:val="000F3D7C"/>
    <w:rsid w:val="000F5C9C"/>
    <w:rsid w:val="000F5E8B"/>
    <w:rsid w:val="000F6F39"/>
    <w:rsid w:val="000F79BB"/>
    <w:rsid w:val="001009F6"/>
    <w:rsid w:val="00100A45"/>
    <w:rsid w:val="001050FC"/>
    <w:rsid w:val="0011128A"/>
    <w:rsid w:val="0011187C"/>
    <w:rsid w:val="001122CB"/>
    <w:rsid w:val="0011236A"/>
    <w:rsid w:val="00112591"/>
    <w:rsid w:val="001133CB"/>
    <w:rsid w:val="00113984"/>
    <w:rsid w:val="00120139"/>
    <w:rsid w:val="00120DC3"/>
    <w:rsid w:val="00121F4C"/>
    <w:rsid w:val="00122E75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3206"/>
    <w:rsid w:val="00144E3E"/>
    <w:rsid w:val="00144FDB"/>
    <w:rsid w:val="001450E3"/>
    <w:rsid w:val="00145209"/>
    <w:rsid w:val="00145AA1"/>
    <w:rsid w:val="0014630E"/>
    <w:rsid w:val="00150440"/>
    <w:rsid w:val="00150865"/>
    <w:rsid w:val="00151769"/>
    <w:rsid w:val="00152762"/>
    <w:rsid w:val="00153561"/>
    <w:rsid w:val="0015416F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D5B"/>
    <w:rsid w:val="00177F19"/>
    <w:rsid w:val="001809AC"/>
    <w:rsid w:val="00180EB2"/>
    <w:rsid w:val="0018249E"/>
    <w:rsid w:val="00184582"/>
    <w:rsid w:val="00185F79"/>
    <w:rsid w:val="00186C91"/>
    <w:rsid w:val="001872F0"/>
    <w:rsid w:val="001913A9"/>
    <w:rsid w:val="001940DA"/>
    <w:rsid w:val="00195686"/>
    <w:rsid w:val="00197611"/>
    <w:rsid w:val="001A184F"/>
    <w:rsid w:val="001A382F"/>
    <w:rsid w:val="001A647D"/>
    <w:rsid w:val="001A64F9"/>
    <w:rsid w:val="001A775F"/>
    <w:rsid w:val="001B03C5"/>
    <w:rsid w:val="001B0AF9"/>
    <w:rsid w:val="001B1134"/>
    <w:rsid w:val="001B4477"/>
    <w:rsid w:val="001B5840"/>
    <w:rsid w:val="001B665F"/>
    <w:rsid w:val="001B6688"/>
    <w:rsid w:val="001C04D8"/>
    <w:rsid w:val="001C062B"/>
    <w:rsid w:val="001C0992"/>
    <w:rsid w:val="001C241E"/>
    <w:rsid w:val="001C470F"/>
    <w:rsid w:val="001C64A3"/>
    <w:rsid w:val="001C657B"/>
    <w:rsid w:val="001C77E9"/>
    <w:rsid w:val="001D1CCA"/>
    <w:rsid w:val="001D1D9D"/>
    <w:rsid w:val="001D388F"/>
    <w:rsid w:val="001D5836"/>
    <w:rsid w:val="001D7564"/>
    <w:rsid w:val="001E0B9A"/>
    <w:rsid w:val="001E219C"/>
    <w:rsid w:val="001E4B75"/>
    <w:rsid w:val="001E582A"/>
    <w:rsid w:val="001E69E0"/>
    <w:rsid w:val="001F1B6E"/>
    <w:rsid w:val="001F4364"/>
    <w:rsid w:val="001F4A1A"/>
    <w:rsid w:val="001F57BB"/>
    <w:rsid w:val="001F7C89"/>
    <w:rsid w:val="00200CF3"/>
    <w:rsid w:val="00201549"/>
    <w:rsid w:val="00201D6E"/>
    <w:rsid w:val="0020229B"/>
    <w:rsid w:val="00202510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379A1"/>
    <w:rsid w:val="00240110"/>
    <w:rsid w:val="00241918"/>
    <w:rsid w:val="00242EA6"/>
    <w:rsid w:val="00243B84"/>
    <w:rsid w:val="00243F7F"/>
    <w:rsid w:val="00246972"/>
    <w:rsid w:val="002475C9"/>
    <w:rsid w:val="00250016"/>
    <w:rsid w:val="00250318"/>
    <w:rsid w:val="0025135A"/>
    <w:rsid w:val="00251549"/>
    <w:rsid w:val="0025290A"/>
    <w:rsid w:val="00253B41"/>
    <w:rsid w:val="00254D90"/>
    <w:rsid w:val="002562BD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67FB1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4D63"/>
    <w:rsid w:val="00295E81"/>
    <w:rsid w:val="00295F41"/>
    <w:rsid w:val="00296052"/>
    <w:rsid w:val="002967BC"/>
    <w:rsid w:val="002A0065"/>
    <w:rsid w:val="002A096F"/>
    <w:rsid w:val="002A3991"/>
    <w:rsid w:val="002A43A0"/>
    <w:rsid w:val="002A74EA"/>
    <w:rsid w:val="002B138F"/>
    <w:rsid w:val="002B18A4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CC1"/>
    <w:rsid w:val="002D0E59"/>
    <w:rsid w:val="002D12BB"/>
    <w:rsid w:val="002D1DBF"/>
    <w:rsid w:val="002D1E21"/>
    <w:rsid w:val="002D2404"/>
    <w:rsid w:val="002D265D"/>
    <w:rsid w:val="002D28AD"/>
    <w:rsid w:val="002D2D78"/>
    <w:rsid w:val="002D64EC"/>
    <w:rsid w:val="002D6633"/>
    <w:rsid w:val="002D6A7B"/>
    <w:rsid w:val="002D6EA7"/>
    <w:rsid w:val="002E1D34"/>
    <w:rsid w:val="002E2634"/>
    <w:rsid w:val="002E2CA8"/>
    <w:rsid w:val="002E401B"/>
    <w:rsid w:val="002F0692"/>
    <w:rsid w:val="002F0A5C"/>
    <w:rsid w:val="002F1CE8"/>
    <w:rsid w:val="002F27D0"/>
    <w:rsid w:val="002F2EC7"/>
    <w:rsid w:val="002F3C98"/>
    <w:rsid w:val="002F409B"/>
    <w:rsid w:val="002F55C6"/>
    <w:rsid w:val="003000D7"/>
    <w:rsid w:val="003008D7"/>
    <w:rsid w:val="00300E5D"/>
    <w:rsid w:val="003012F7"/>
    <w:rsid w:val="0030327F"/>
    <w:rsid w:val="00303F91"/>
    <w:rsid w:val="0030416A"/>
    <w:rsid w:val="00304C10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6D2"/>
    <w:rsid w:val="0031572C"/>
    <w:rsid w:val="00317BD4"/>
    <w:rsid w:val="00320AE3"/>
    <w:rsid w:val="00322C24"/>
    <w:rsid w:val="00323D59"/>
    <w:rsid w:val="00324FCD"/>
    <w:rsid w:val="00325C47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0AD8"/>
    <w:rsid w:val="00351907"/>
    <w:rsid w:val="00353F09"/>
    <w:rsid w:val="00355631"/>
    <w:rsid w:val="00355944"/>
    <w:rsid w:val="00356A5A"/>
    <w:rsid w:val="00357213"/>
    <w:rsid w:val="00357E8A"/>
    <w:rsid w:val="00360010"/>
    <w:rsid w:val="003624E6"/>
    <w:rsid w:val="003641F5"/>
    <w:rsid w:val="00364A9F"/>
    <w:rsid w:val="00364C79"/>
    <w:rsid w:val="00365DAC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1982"/>
    <w:rsid w:val="00381EFB"/>
    <w:rsid w:val="003827F7"/>
    <w:rsid w:val="00382AB7"/>
    <w:rsid w:val="00383083"/>
    <w:rsid w:val="00385C74"/>
    <w:rsid w:val="0038614E"/>
    <w:rsid w:val="00386394"/>
    <w:rsid w:val="00386B03"/>
    <w:rsid w:val="00387936"/>
    <w:rsid w:val="00387E1D"/>
    <w:rsid w:val="003901B0"/>
    <w:rsid w:val="0039094E"/>
    <w:rsid w:val="00394776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26F3"/>
    <w:rsid w:val="003B3ECB"/>
    <w:rsid w:val="003B488E"/>
    <w:rsid w:val="003B5FC2"/>
    <w:rsid w:val="003B67F3"/>
    <w:rsid w:val="003B7A13"/>
    <w:rsid w:val="003C1F7C"/>
    <w:rsid w:val="003C28D4"/>
    <w:rsid w:val="003C3B91"/>
    <w:rsid w:val="003C4779"/>
    <w:rsid w:val="003C558E"/>
    <w:rsid w:val="003C5E4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3F741A"/>
    <w:rsid w:val="004012AF"/>
    <w:rsid w:val="0040159A"/>
    <w:rsid w:val="004025CA"/>
    <w:rsid w:val="004032DC"/>
    <w:rsid w:val="0040417A"/>
    <w:rsid w:val="00406B24"/>
    <w:rsid w:val="00407369"/>
    <w:rsid w:val="00411B96"/>
    <w:rsid w:val="004152D9"/>
    <w:rsid w:val="00415BF4"/>
    <w:rsid w:val="00416CD0"/>
    <w:rsid w:val="004202E8"/>
    <w:rsid w:val="0042044C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5179"/>
    <w:rsid w:val="00436678"/>
    <w:rsid w:val="0043762D"/>
    <w:rsid w:val="004408CC"/>
    <w:rsid w:val="00440921"/>
    <w:rsid w:val="004422DB"/>
    <w:rsid w:val="00442882"/>
    <w:rsid w:val="0044463B"/>
    <w:rsid w:val="00444A0C"/>
    <w:rsid w:val="0044531D"/>
    <w:rsid w:val="00445E1F"/>
    <w:rsid w:val="0044637A"/>
    <w:rsid w:val="004464E8"/>
    <w:rsid w:val="00446961"/>
    <w:rsid w:val="004509BB"/>
    <w:rsid w:val="00450ABC"/>
    <w:rsid w:val="00450C74"/>
    <w:rsid w:val="00451441"/>
    <w:rsid w:val="00451805"/>
    <w:rsid w:val="004526E0"/>
    <w:rsid w:val="004540F9"/>
    <w:rsid w:val="004546E1"/>
    <w:rsid w:val="00455498"/>
    <w:rsid w:val="00456BE3"/>
    <w:rsid w:val="00464CFB"/>
    <w:rsid w:val="004656F2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6FD"/>
    <w:rsid w:val="00493FDD"/>
    <w:rsid w:val="00495071"/>
    <w:rsid w:val="004954A7"/>
    <w:rsid w:val="00496B32"/>
    <w:rsid w:val="00496D3B"/>
    <w:rsid w:val="004974E1"/>
    <w:rsid w:val="004A0329"/>
    <w:rsid w:val="004A1128"/>
    <w:rsid w:val="004A235E"/>
    <w:rsid w:val="004A288F"/>
    <w:rsid w:val="004A3D5A"/>
    <w:rsid w:val="004A55AE"/>
    <w:rsid w:val="004A660D"/>
    <w:rsid w:val="004A7226"/>
    <w:rsid w:val="004A760C"/>
    <w:rsid w:val="004B035C"/>
    <w:rsid w:val="004B2131"/>
    <w:rsid w:val="004B37B0"/>
    <w:rsid w:val="004B57A0"/>
    <w:rsid w:val="004B5CF1"/>
    <w:rsid w:val="004B6A51"/>
    <w:rsid w:val="004C0889"/>
    <w:rsid w:val="004C10CF"/>
    <w:rsid w:val="004C1BCA"/>
    <w:rsid w:val="004C4CE0"/>
    <w:rsid w:val="004C4D4F"/>
    <w:rsid w:val="004C6570"/>
    <w:rsid w:val="004C67C5"/>
    <w:rsid w:val="004D00CC"/>
    <w:rsid w:val="004D03DD"/>
    <w:rsid w:val="004D1419"/>
    <w:rsid w:val="004D2BEF"/>
    <w:rsid w:val="004D5E61"/>
    <w:rsid w:val="004D6415"/>
    <w:rsid w:val="004D661A"/>
    <w:rsid w:val="004D6709"/>
    <w:rsid w:val="004E0F95"/>
    <w:rsid w:val="004E16EF"/>
    <w:rsid w:val="004E18A1"/>
    <w:rsid w:val="004E1D57"/>
    <w:rsid w:val="004E2878"/>
    <w:rsid w:val="004E2A44"/>
    <w:rsid w:val="004E3CAB"/>
    <w:rsid w:val="004E3F04"/>
    <w:rsid w:val="004E4221"/>
    <w:rsid w:val="004E460F"/>
    <w:rsid w:val="004E5BFC"/>
    <w:rsid w:val="004E6D6E"/>
    <w:rsid w:val="004E6E4F"/>
    <w:rsid w:val="004E7151"/>
    <w:rsid w:val="004E73C9"/>
    <w:rsid w:val="004E77B6"/>
    <w:rsid w:val="004F0772"/>
    <w:rsid w:val="004F174C"/>
    <w:rsid w:val="004F2D6C"/>
    <w:rsid w:val="004F4BF1"/>
    <w:rsid w:val="004F52A8"/>
    <w:rsid w:val="004F56EE"/>
    <w:rsid w:val="004F5714"/>
    <w:rsid w:val="004F6120"/>
    <w:rsid w:val="004F64FD"/>
    <w:rsid w:val="004F664D"/>
    <w:rsid w:val="004F76F0"/>
    <w:rsid w:val="004F7E17"/>
    <w:rsid w:val="0050210C"/>
    <w:rsid w:val="00502413"/>
    <w:rsid w:val="005067D5"/>
    <w:rsid w:val="00506B09"/>
    <w:rsid w:val="00507016"/>
    <w:rsid w:val="00511406"/>
    <w:rsid w:val="00513003"/>
    <w:rsid w:val="005140B4"/>
    <w:rsid w:val="005171F1"/>
    <w:rsid w:val="0052075B"/>
    <w:rsid w:val="0052292D"/>
    <w:rsid w:val="00524081"/>
    <w:rsid w:val="005241F2"/>
    <w:rsid w:val="0052587B"/>
    <w:rsid w:val="00525BF9"/>
    <w:rsid w:val="0053014B"/>
    <w:rsid w:val="00532A9C"/>
    <w:rsid w:val="00532F84"/>
    <w:rsid w:val="00533D21"/>
    <w:rsid w:val="00536101"/>
    <w:rsid w:val="00541A11"/>
    <w:rsid w:val="00542F79"/>
    <w:rsid w:val="00545389"/>
    <w:rsid w:val="005459D4"/>
    <w:rsid w:val="0054691A"/>
    <w:rsid w:val="00547145"/>
    <w:rsid w:val="00547523"/>
    <w:rsid w:val="00547F53"/>
    <w:rsid w:val="00551316"/>
    <w:rsid w:val="005513F9"/>
    <w:rsid w:val="00553CCB"/>
    <w:rsid w:val="00554208"/>
    <w:rsid w:val="00554E1A"/>
    <w:rsid w:val="00556480"/>
    <w:rsid w:val="005605EC"/>
    <w:rsid w:val="005624DF"/>
    <w:rsid w:val="00562CC3"/>
    <w:rsid w:val="005652F4"/>
    <w:rsid w:val="0056588D"/>
    <w:rsid w:val="00567721"/>
    <w:rsid w:val="0057104A"/>
    <w:rsid w:val="00572592"/>
    <w:rsid w:val="00574541"/>
    <w:rsid w:val="005760FC"/>
    <w:rsid w:val="005767A1"/>
    <w:rsid w:val="005811FB"/>
    <w:rsid w:val="00581925"/>
    <w:rsid w:val="00583635"/>
    <w:rsid w:val="00584A5D"/>
    <w:rsid w:val="005860C4"/>
    <w:rsid w:val="00587978"/>
    <w:rsid w:val="00592010"/>
    <w:rsid w:val="00592322"/>
    <w:rsid w:val="0059336A"/>
    <w:rsid w:val="00593AE6"/>
    <w:rsid w:val="00593F7C"/>
    <w:rsid w:val="00596D6A"/>
    <w:rsid w:val="005A1D59"/>
    <w:rsid w:val="005A62A6"/>
    <w:rsid w:val="005A714B"/>
    <w:rsid w:val="005A719C"/>
    <w:rsid w:val="005B0248"/>
    <w:rsid w:val="005B0347"/>
    <w:rsid w:val="005B16BF"/>
    <w:rsid w:val="005B24C2"/>
    <w:rsid w:val="005B2D35"/>
    <w:rsid w:val="005B3AAA"/>
    <w:rsid w:val="005B4B21"/>
    <w:rsid w:val="005B7C1D"/>
    <w:rsid w:val="005C118D"/>
    <w:rsid w:val="005C1351"/>
    <w:rsid w:val="005C260E"/>
    <w:rsid w:val="005C2AA1"/>
    <w:rsid w:val="005C3A35"/>
    <w:rsid w:val="005C4EE4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3844"/>
    <w:rsid w:val="005D4417"/>
    <w:rsid w:val="005D5C46"/>
    <w:rsid w:val="005D63E9"/>
    <w:rsid w:val="005E1031"/>
    <w:rsid w:val="005E10F1"/>
    <w:rsid w:val="005E14F0"/>
    <w:rsid w:val="005E1F6C"/>
    <w:rsid w:val="005E319A"/>
    <w:rsid w:val="005E439C"/>
    <w:rsid w:val="005E7F7E"/>
    <w:rsid w:val="005F2468"/>
    <w:rsid w:val="005F3BE5"/>
    <w:rsid w:val="005F40C6"/>
    <w:rsid w:val="005F54E6"/>
    <w:rsid w:val="00600CB8"/>
    <w:rsid w:val="00601115"/>
    <w:rsid w:val="00601B2B"/>
    <w:rsid w:val="0060240F"/>
    <w:rsid w:val="00603EDD"/>
    <w:rsid w:val="00604225"/>
    <w:rsid w:val="00605898"/>
    <w:rsid w:val="00610756"/>
    <w:rsid w:val="00610900"/>
    <w:rsid w:val="0061243E"/>
    <w:rsid w:val="00613EA0"/>
    <w:rsid w:val="006146AF"/>
    <w:rsid w:val="00616D5E"/>
    <w:rsid w:val="006226FF"/>
    <w:rsid w:val="00622AFE"/>
    <w:rsid w:val="00623F17"/>
    <w:rsid w:val="006246DA"/>
    <w:rsid w:val="00630BB9"/>
    <w:rsid w:val="00635ACB"/>
    <w:rsid w:val="00635F5A"/>
    <w:rsid w:val="00636B92"/>
    <w:rsid w:val="00646146"/>
    <w:rsid w:val="00647B76"/>
    <w:rsid w:val="006506E4"/>
    <w:rsid w:val="00651E44"/>
    <w:rsid w:val="00654211"/>
    <w:rsid w:val="00654854"/>
    <w:rsid w:val="006549A1"/>
    <w:rsid w:val="00655FA0"/>
    <w:rsid w:val="0066085B"/>
    <w:rsid w:val="006608BF"/>
    <w:rsid w:val="00660B4B"/>
    <w:rsid w:val="006628E4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96C34"/>
    <w:rsid w:val="006A01B0"/>
    <w:rsid w:val="006A1BA4"/>
    <w:rsid w:val="006A1C23"/>
    <w:rsid w:val="006A2C74"/>
    <w:rsid w:val="006A4903"/>
    <w:rsid w:val="006A5D16"/>
    <w:rsid w:val="006A6D78"/>
    <w:rsid w:val="006A744C"/>
    <w:rsid w:val="006A78B0"/>
    <w:rsid w:val="006B1860"/>
    <w:rsid w:val="006B21D0"/>
    <w:rsid w:val="006B2C01"/>
    <w:rsid w:val="006B3366"/>
    <w:rsid w:val="006B42BB"/>
    <w:rsid w:val="006B6B35"/>
    <w:rsid w:val="006B7654"/>
    <w:rsid w:val="006C0727"/>
    <w:rsid w:val="006C1746"/>
    <w:rsid w:val="006C35C1"/>
    <w:rsid w:val="006C3DF2"/>
    <w:rsid w:val="006C4014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4B58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2F64"/>
    <w:rsid w:val="00703B44"/>
    <w:rsid w:val="00706856"/>
    <w:rsid w:val="0070708D"/>
    <w:rsid w:val="007078A5"/>
    <w:rsid w:val="00707FEB"/>
    <w:rsid w:val="00714837"/>
    <w:rsid w:val="00715AD4"/>
    <w:rsid w:val="00716559"/>
    <w:rsid w:val="00720373"/>
    <w:rsid w:val="00722283"/>
    <w:rsid w:val="00725184"/>
    <w:rsid w:val="00725D1E"/>
    <w:rsid w:val="00732472"/>
    <w:rsid w:val="00736266"/>
    <w:rsid w:val="007404DA"/>
    <w:rsid w:val="0074068E"/>
    <w:rsid w:val="00740CA9"/>
    <w:rsid w:val="00744C77"/>
    <w:rsid w:val="00747A1B"/>
    <w:rsid w:val="00747BA1"/>
    <w:rsid w:val="00750527"/>
    <w:rsid w:val="00751C6B"/>
    <w:rsid w:val="007544B7"/>
    <w:rsid w:val="0075584A"/>
    <w:rsid w:val="00760F41"/>
    <w:rsid w:val="007610B8"/>
    <w:rsid w:val="00761726"/>
    <w:rsid w:val="00762836"/>
    <w:rsid w:val="0076441E"/>
    <w:rsid w:val="007645A4"/>
    <w:rsid w:val="007651AD"/>
    <w:rsid w:val="00766A52"/>
    <w:rsid w:val="00766D37"/>
    <w:rsid w:val="007677BF"/>
    <w:rsid w:val="00770687"/>
    <w:rsid w:val="0077275B"/>
    <w:rsid w:val="00772B3E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109"/>
    <w:rsid w:val="00787643"/>
    <w:rsid w:val="00791075"/>
    <w:rsid w:val="0079369F"/>
    <w:rsid w:val="007943D8"/>
    <w:rsid w:val="007A0018"/>
    <w:rsid w:val="007A0985"/>
    <w:rsid w:val="007A150E"/>
    <w:rsid w:val="007A1DB7"/>
    <w:rsid w:val="007A1F25"/>
    <w:rsid w:val="007A23C0"/>
    <w:rsid w:val="007A28BD"/>
    <w:rsid w:val="007A56BA"/>
    <w:rsid w:val="007A653D"/>
    <w:rsid w:val="007B0429"/>
    <w:rsid w:val="007B266B"/>
    <w:rsid w:val="007B343F"/>
    <w:rsid w:val="007B3D23"/>
    <w:rsid w:val="007B4D15"/>
    <w:rsid w:val="007B6BC4"/>
    <w:rsid w:val="007B74EB"/>
    <w:rsid w:val="007C20D9"/>
    <w:rsid w:val="007C270A"/>
    <w:rsid w:val="007C39FF"/>
    <w:rsid w:val="007C6C5E"/>
    <w:rsid w:val="007C730F"/>
    <w:rsid w:val="007D06A5"/>
    <w:rsid w:val="007D41A0"/>
    <w:rsid w:val="007D47FB"/>
    <w:rsid w:val="007D4955"/>
    <w:rsid w:val="007D4B87"/>
    <w:rsid w:val="007D5038"/>
    <w:rsid w:val="007D56BC"/>
    <w:rsid w:val="007D6AAF"/>
    <w:rsid w:val="007D6BF0"/>
    <w:rsid w:val="007E1D06"/>
    <w:rsid w:val="007E2A48"/>
    <w:rsid w:val="007E3205"/>
    <w:rsid w:val="007E4356"/>
    <w:rsid w:val="007E5644"/>
    <w:rsid w:val="007E6060"/>
    <w:rsid w:val="007F0290"/>
    <w:rsid w:val="007F0AB7"/>
    <w:rsid w:val="007F1424"/>
    <w:rsid w:val="007F1F18"/>
    <w:rsid w:val="007F7113"/>
    <w:rsid w:val="007F7D0F"/>
    <w:rsid w:val="0080049E"/>
    <w:rsid w:val="00800FF6"/>
    <w:rsid w:val="008012FF"/>
    <w:rsid w:val="0080163D"/>
    <w:rsid w:val="00802E36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1CBE"/>
    <w:rsid w:val="008322B7"/>
    <w:rsid w:val="0083289B"/>
    <w:rsid w:val="00835321"/>
    <w:rsid w:val="00836627"/>
    <w:rsid w:val="0084052B"/>
    <w:rsid w:val="008417D7"/>
    <w:rsid w:val="00842285"/>
    <w:rsid w:val="00842E7A"/>
    <w:rsid w:val="00846E5B"/>
    <w:rsid w:val="0084738B"/>
    <w:rsid w:val="008500E6"/>
    <w:rsid w:val="00850E2A"/>
    <w:rsid w:val="0085140B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64FC5"/>
    <w:rsid w:val="008701CF"/>
    <w:rsid w:val="00871024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3B0"/>
    <w:rsid w:val="00880C55"/>
    <w:rsid w:val="008845C6"/>
    <w:rsid w:val="0088478F"/>
    <w:rsid w:val="00884BFE"/>
    <w:rsid w:val="00884C38"/>
    <w:rsid w:val="00884FA0"/>
    <w:rsid w:val="0088546B"/>
    <w:rsid w:val="0088680E"/>
    <w:rsid w:val="00886A61"/>
    <w:rsid w:val="008870DF"/>
    <w:rsid w:val="0088792C"/>
    <w:rsid w:val="00891675"/>
    <w:rsid w:val="00891BF9"/>
    <w:rsid w:val="0089218F"/>
    <w:rsid w:val="00892942"/>
    <w:rsid w:val="00897134"/>
    <w:rsid w:val="00897BB9"/>
    <w:rsid w:val="00897C06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52B5"/>
    <w:rsid w:val="008D6722"/>
    <w:rsid w:val="008D7E9C"/>
    <w:rsid w:val="008E2F5F"/>
    <w:rsid w:val="008E3B77"/>
    <w:rsid w:val="008E3C8A"/>
    <w:rsid w:val="008E408F"/>
    <w:rsid w:val="008E4FAD"/>
    <w:rsid w:val="008E551C"/>
    <w:rsid w:val="008E5730"/>
    <w:rsid w:val="008E5CA0"/>
    <w:rsid w:val="008E5EC0"/>
    <w:rsid w:val="008E607A"/>
    <w:rsid w:val="008E6BEE"/>
    <w:rsid w:val="008E76E4"/>
    <w:rsid w:val="008F0A44"/>
    <w:rsid w:val="008F1C49"/>
    <w:rsid w:val="008F35DF"/>
    <w:rsid w:val="008F3B06"/>
    <w:rsid w:val="008F5A79"/>
    <w:rsid w:val="008F5ACB"/>
    <w:rsid w:val="008F5BD3"/>
    <w:rsid w:val="008F5E16"/>
    <w:rsid w:val="008F7475"/>
    <w:rsid w:val="009028DD"/>
    <w:rsid w:val="00903017"/>
    <w:rsid w:val="00903BFB"/>
    <w:rsid w:val="009040EB"/>
    <w:rsid w:val="00904166"/>
    <w:rsid w:val="00904176"/>
    <w:rsid w:val="00904B23"/>
    <w:rsid w:val="0090747D"/>
    <w:rsid w:val="00907B34"/>
    <w:rsid w:val="00907D42"/>
    <w:rsid w:val="00907DD8"/>
    <w:rsid w:val="00911401"/>
    <w:rsid w:val="00913BB2"/>
    <w:rsid w:val="00913F4C"/>
    <w:rsid w:val="00916739"/>
    <w:rsid w:val="00917454"/>
    <w:rsid w:val="0092553A"/>
    <w:rsid w:val="00926343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100"/>
    <w:rsid w:val="0094090A"/>
    <w:rsid w:val="00940D85"/>
    <w:rsid w:val="009418E3"/>
    <w:rsid w:val="00941BD3"/>
    <w:rsid w:val="009424E5"/>
    <w:rsid w:val="009435E5"/>
    <w:rsid w:val="00946108"/>
    <w:rsid w:val="00946B61"/>
    <w:rsid w:val="0094791A"/>
    <w:rsid w:val="00951748"/>
    <w:rsid w:val="00951EAB"/>
    <w:rsid w:val="00954228"/>
    <w:rsid w:val="0095440C"/>
    <w:rsid w:val="00956F58"/>
    <w:rsid w:val="009600F1"/>
    <w:rsid w:val="009613B6"/>
    <w:rsid w:val="009613E4"/>
    <w:rsid w:val="0096199C"/>
    <w:rsid w:val="009625D5"/>
    <w:rsid w:val="00963906"/>
    <w:rsid w:val="00964B1C"/>
    <w:rsid w:val="00965171"/>
    <w:rsid w:val="00966BFB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1A0C"/>
    <w:rsid w:val="0098214A"/>
    <w:rsid w:val="00983AB1"/>
    <w:rsid w:val="009853FD"/>
    <w:rsid w:val="0098554D"/>
    <w:rsid w:val="00985EDF"/>
    <w:rsid w:val="0098723A"/>
    <w:rsid w:val="0098723F"/>
    <w:rsid w:val="0099202D"/>
    <w:rsid w:val="0099225F"/>
    <w:rsid w:val="00992F28"/>
    <w:rsid w:val="00993C9D"/>
    <w:rsid w:val="00994B1C"/>
    <w:rsid w:val="00996FA1"/>
    <w:rsid w:val="009A2933"/>
    <w:rsid w:val="009A7201"/>
    <w:rsid w:val="009B2780"/>
    <w:rsid w:val="009B2A0D"/>
    <w:rsid w:val="009B4324"/>
    <w:rsid w:val="009B58B3"/>
    <w:rsid w:val="009B5D5C"/>
    <w:rsid w:val="009B62A6"/>
    <w:rsid w:val="009B6EA3"/>
    <w:rsid w:val="009B75D3"/>
    <w:rsid w:val="009C1DBA"/>
    <w:rsid w:val="009C3D3F"/>
    <w:rsid w:val="009C51C4"/>
    <w:rsid w:val="009C7527"/>
    <w:rsid w:val="009D0079"/>
    <w:rsid w:val="009D0131"/>
    <w:rsid w:val="009D0733"/>
    <w:rsid w:val="009D116B"/>
    <w:rsid w:val="009D24D6"/>
    <w:rsid w:val="009D351E"/>
    <w:rsid w:val="009D6E88"/>
    <w:rsid w:val="009D7FDE"/>
    <w:rsid w:val="009E0AAA"/>
    <w:rsid w:val="009E1C25"/>
    <w:rsid w:val="009E35C6"/>
    <w:rsid w:val="009E588C"/>
    <w:rsid w:val="009E5CA2"/>
    <w:rsid w:val="009F00F9"/>
    <w:rsid w:val="009F1781"/>
    <w:rsid w:val="009F3633"/>
    <w:rsid w:val="009F394F"/>
    <w:rsid w:val="009F7083"/>
    <w:rsid w:val="009F759A"/>
    <w:rsid w:val="00A0023A"/>
    <w:rsid w:val="00A0093E"/>
    <w:rsid w:val="00A027C5"/>
    <w:rsid w:val="00A04E82"/>
    <w:rsid w:val="00A0527C"/>
    <w:rsid w:val="00A065DD"/>
    <w:rsid w:val="00A06941"/>
    <w:rsid w:val="00A075A5"/>
    <w:rsid w:val="00A1016B"/>
    <w:rsid w:val="00A104CB"/>
    <w:rsid w:val="00A112A8"/>
    <w:rsid w:val="00A11DAB"/>
    <w:rsid w:val="00A12261"/>
    <w:rsid w:val="00A12D38"/>
    <w:rsid w:val="00A12D3D"/>
    <w:rsid w:val="00A12E10"/>
    <w:rsid w:val="00A12E78"/>
    <w:rsid w:val="00A12E93"/>
    <w:rsid w:val="00A12FF5"/>
    <w:rsid w:val="00A1424F"/>
    <w:rsid w:val="00A14AE2"/>
    <w:rsid w:val="00A15328"/>
    <w:rsid w:val="00A15863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19F"/>
    <w:rsid w:val="00A27489"/>
    <w:rsid w:val="00A27DF9"/>
    <w:rsid w:val="00A31174"/>
    <w:rsid w:val="00A31BA0"/>
    <w:rsid w:val="00A31BC2"/>
    <w:rsid w:val="00A31C5D"/>
    <w:rsid w:val="00A31CFF"/>
    <w:rsid w:val="00A32096"/>
    <w:rsid w:val="00A33FB8"/>
    <w:rsid w:val="00A3602E"/>
    <w:rsid w:val="00A36EFB"/>
    <w:rsid w:val="00A37E10"/>
    <w:rsid w:val="00A43985"/>
    <w:rsid w:val="00A43CCB"/>
    <w:rsid w:val="00A45B90"/>
    <w:rsid w:val="00A4633C"/>
    <w:rsid w:val="00A4699D"/>
    <w:rsid w:val="00A50879"/>
    <w:rsid w:val="00A50CE7"/>
    <w:rsid w:val="00A51488"/>
    <w:rsid w:val="00A53565"/>
    <w:rsid w:val="00A53EBF"/>
    <w:rsid w:val="00A550EB"/>
    <w:rsid w:val="00A57669"/>
    <w:rsid w:val="00A57A4D"/>
    <w:rsid w:val="00A57D0B"/>
    <w:rsid w:val="00A60E1D"/>
    <w:rsid w:val="00A62339"/>
    <w:rsid w:val="00A636CE"/>
    <w:rsid w:val="00A656E6"/>
    <w:rsid w:val="00A657D2"/>
    <w:rsid w:val="00A70CF1"/>
    <w:rsid w:val="00A75AA6"/>
    <w:rsid w:val="00A764BE"/>
    <w:rsid w:val="00A76F20"/>
    <w:rsid w:val="00A77871"/>
    <w:rsid w:val="00A77B08"/>
    <w:rsid w:val="00A77EDC"/>
    <w:rsid w:val="00A8083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6C2"/>
    <w:rsid w:val="00AB5DBE"/>
    <w:rsid w:val="00AB72FF"/>
    <w:rsid w:val="00AB7C9B"/>
    <w:rsid w:val="00AC0809"/>
    <w:rsid w:val="00AC0AFA"/>
    <w:rsid w:val="00AC0EAB"/>
    <w:rsid w:val="00AC1CA3"/>
    <w:rsid w:val="00AC384C"/>
    <w:rsid w:val="00AC4104"/>
    <w:rsid w:val="00AC5813"/>
    <w:rsid w:val="00AC6B3E"/>
    <w:rsid w:val="00AD01D8"/>
    <w:rsid w:val="00AD1DB8"/>
    <w:rsid w:val="00AD1FD7"/>
    <w:rsid w:val="00AD3351"/>
    <w:rsid w:val="00AD7B09"/>
    <w:rsid w:val="00AE0A9B"/>
    <w:rsid w:val="00AE465B"/>
    <w:rsid w:val="00AE5A3F"/>
    <w:rsid w:val="00AE796C"/>
    <w:rsid w:val="00AF0F20"/>
    <w:rsid w:val="00AF1BE0"/>
    <w:rsid w:val="00AF2BD4"/>
    <w:rsid w:val="00AF38BE"/>
    <w:rsid w:val="00AF38C6"/>
    <w:rsid w:val="00AF541B"/>
    <w:rsid w:val="00AF552A"/>
    <w:rsid w:val="00AF6CDA"/>
    <w:rsid w:val="00AF7480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39B5"/>
    <w:rsid w:val="00B157C1"/>
    <w:rsid w:val="00B15E56"/>
    <w:rsid w:val="00B16956"/>
    <w:rsid w:val="00B16DE7"/>
    <w:rsid w:val="00B1711B"/>
    <w:rsid w:val="00B220FF"/>
    <w:rsid w:val="00B22449"/>
    <w:rsid w:val="00B225BF"/>
    <w:rsid w:val="00B23738"/>
    <w:rsid w:val="00B25A19"/>
    <w:rsid w:val="00B26F89"/>
    <w:rsid w:val="00B3057B"/>
    <w:rsid w:val="00B3169C"/>
    <w:rsid w:val="00B317B3"/>
    <w:rsid w:val="00B31A85"/>
    <w:rsid w:val="00B332ED"/>
    <w:rsid w:val="00B34A06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15C5"/>
    <w:rsid w:val="00B66244"/>
    <w:rsid w:val="00B66546"/>
    <w:rsid w:val="00B66B08"/>
    <w:rsid w:val="00B66EC9"/>
    <w:rsid w:val="00B7008A"/>
    <w:rsid w:val="00B71C41"/>
    <w:rsid w:val="00B73FE3"/>
    <w:rsid w:val="00B763C7"/>
    <w:rsid w:val="00B771EB"/>
    <w:rsid w:val="00B77880"/>
    <w:rsid w:val="00B77FE2"/>
    <w:rsid w:val="00B80338"/>
    <w:rsid w:val="00B8249E"/>
    <w:rsid w:val="00B82CF8"/>
    <w:rsid w:val="00B82D6C"/>
    <w:rsid w:val="00B8351B"/>
    <w:rsid w:val="00B84971"/>
    <w:rsid w:val="00B857BA"/>
    <w:rsid w:val="00B8644C"/>
    <w:rsid w:val="00B87EEF"/>
    <w:rsid w:val="00B91126"/>
    <w:rsid w:val="00B92197"/>
    <w:rsid w:val="00B92B54"/>
    <w:rsid w:val="00B92C50"/>
    <w:rsid w:val="00B930A9"/>
    <w:rsid w:val="00B93AF3"/>
    <w:rsid w:val="00B93FD8"/>
    <w:rsid w:val="00B9607A"/>
    <w:rsid w:val="00BA4CC1"/>
    <w:rsid w:val="00BA539D"/>
    <w:rsid w:val="00BA5F03"/>
    <w:rsid w:val="00BA6269"/>
    <w:rsid w:val="00BA659F"/>
    <w:rsid w:val="00BB06DC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52EC"/>
    <w:rsid w:val="00BD54FA"/>
    <w:rsid w:val="00BD61F5"/>
    <w:rsid w:val="00BD66C1"/>
    <w:rsid w:val="00BD6D74"/>
    <w:rsid w:val="00BE01A4"/>
    <w:rsid w:val="00BE2827"/>
    <w:rsid w:val="00BE319A"/>
    <w:rsid w:val="00BE3874"/>
    <w:rsid w:val="00BE412C"/>
    <w:rsid w:val="00BE443B"/>
    <w:rsid w:val="00BE473B"/>
    <w:rsid w:val="00BE5696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BF618E"/>
    <w:rsid w:val="00C002E8"/>
    <w:rsid w:val="00C01FB5"/>
    <w:rsid w:val="00C032C9"/>
    <w:rsid w:val="00C041CF"/>
    <w:rsid w:val="00C05BA6"/>
    <w:rsid w:val="00C06720"/>
    <w:rsid w:val="00C075E4"/>
    <w:rsid w:val="00C07B60"/>
    <w:rsid w:val="00C10241"/>
    <w:rsid w:val="00C10B4A"/>
    <w:rsid w:val="00C127FA"/>
    <w:rsid w:val="00C12959"/>
    <w:rsid w:val="00C165D4"/>
    <w:rsid w:val="00C16CF7"/>
    <w:rsid w:val="00C17947"/>
    <w:rsid w:val="00C21443"/>
    <w:rsid w:val="00C214DE"/>
    <w:rsid w:val="00C226A5"/>
    <w:rsid w:val="00C23AFF"/>
    <w:rsid w:val="00C24394"/>
    <w:rsid w:val="00C24CB9"/>
    <w:rsid w:val="00C2520C"/>
    <w:rsid w:val="00C25CF3"/>
    <w:rsid w:val="00C25DE4"/>
    <w:rsid w:val="00C268D7"/>
    <w:rsid w:val="00C26E5A"/>
    <w:rsid w:val="00C30655"/>
    <w:rsid w:val="00C309D2"/>
    <w:rsid w:val="00C312B0"/>
    <w:rsid w:val="00C33413"/>
    <w:rsid w:val="00C35147"/>
    <w:rsid w:val="00C4414B"/>
    <w:rsid w:val="00C44D48"/>
    <w:rsid w:val="00C44E6D"/>
    <w:rsid w:val="00C45ECA"/>
    <w:rsid w:val="00C45F90"/>
    <w:rsid w:val="00C46561"/>
    <w:rsid w:val="00C47450"/>
    <w:rsid w:val="00C5013B"/>
    <w:rsid w:val="00C502E8"/>
    <w:rsid w:val="00C51B1E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670E1"/>
    <w:rsid w:val="00C70378"/>
    <w:rsid w:val="00C70AAB"/>
    <w:rsid w:val="00C70B48"/>
    <w:rsid w:val="00C73FB0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298A"/>
    <w:rsid w:val="00CA3D43"/>
    <w:rsid w:val="00CA5C02"/>
    <w:rsid w:val="00CA69ED"/>
    <w:rsid w:val="00CB0132"/>
    <w:rsid w:val="00CB0F00"/>
    <w:rsid w:val="00CB0F33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A59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BB7"/>
    <w:rsid w:val="00CE2C39"/>
    <w:rsid w:val="00CE30D3"/>
    <w:rsid w:val="00CE3695"/>
    <w:rsid w:val="00CE3DA3"/>
    <w:rsid w:val="00CE40AF"/>
    <w:rsid w:val="00CE43FD"/>
    <w:rsid w:val="00CE447E"/>
    <w:rsid w:val="00CE580B"/>
    <w:rsid w:val="00CE72B2"/>
    <w:rsid w:val="00CF0256"/>
    <w:rsid w:val="00CF06C0"/>
    <w:rsid w:val="00CF0D96"/>
    <w:rsid w:val="00CF12B0"/>
    <w:rsid w:val="00CF3289"/>
    <w:rsid w:val="00CF3304"/>
    <w:rsid w:val="00CF3C67"/>
    <w:rsid w:val="00CF40A8"/>
    <w:rsid w:val="00CF41E8"/>
    <w:rsid w:val="00CF483F"/>
    <w:rsid w:val="00CF5BF6"/>
    <w:rsid w:val="00CF60F9"/>
    <w:rsid w:val="00D0050B"/>
    <w:rsid w:val="00D02704"/>
    <w:rsid w:val="00D033A8"/>
    <w:rsid w:val="00D03AE1"/>
    <w:rsid w:val="00D07A84"/>
    <w:rsid w:val="00D1136F"/>
    <w:rsid w:val="00D1219E"/>
    <w:rsid w:val="00D13075"/>
    <w:rsid w:val="00D15195"/>
    <w:rsid w:val="00D16656"/>
    <w:rsid w:val="00D1692A"/>
    <w:rsid w:val="00D20DF4"/>
    <w:rsid w:val="00D21675"/>
    <w:rsid w:val="00D245AE"/>
    <w:rsid w:val="00D24AA6"/>
    <w:rsid w:val="00D24D3E"/>
    <w:rsid w:val="00D26A66"/>
    <w:rsid w:val="00D26DB3"/>
    <w:rsid w:val="00D30372"/>
    <w:rsid w:val="00D325DB"/>
    <w:rsid w:val="00D32E23"/>
    <w:rsid w:val="00D33452"/>
    <w:rsid w:val="00D339D5"/>
    <w:rsid w:val="00D33F9E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454F8"/>
    <w:rsid w:val="00D50A4A"/>
    <w:rsid w:val="00D5184A"/>
    <w:rsid w:val="00D519CA"/>
    <w:rsid w:val="00D53442"/>
    <w:rsid w:val="00D554B0"/>
    <w:rsid w:val="00D556D3"/>
    <w:rsid w:val="00D5683A"/>
    <w:rsid w:val="00D608E5"/>
    <w:rsid w:val="00D61F82"/>
    <w:rsid w:val="00D624F1"/>
    <w:rsid w:val="00D62F55"/>
    <w:rsid w:val="00D633F1"/>
    <w:rsid w:val="00D64EDE"/>
    <w:rsid w:val="00D6540A"/>
    <w:rsid w:val="00D6545E"/>
    <w:rsid w:val="00D70B04"/>
    <w:rsid w:val="00D7114B"/>
    <w:rsid w:val="00D71539"/>
    <w:rsid w:val="00D7357F"/>
    <w:rsid w:val="00D73AC8"/>
    <w:rsid w:val="00D74CC1"/>
    <w:rsid w:val="00D76282"/>
    <w:rsid w:val="00D76F5D"/>
    <w:rsid w:val="00D774FE"/>
    <w:rsid w:val="00D80AB3"/>
    <w:rsid w:val="00D81996"/>
    <w:rsid w:val="00D82459"/>
    <w:rsid w:val="00D82E54"/>
    <w:rsid w:val="00D834B9"/>
    <w:rsid w:val="00D8440B"/>
    <w:rsid w:val="00D84503"/>
    <w:rsid w:val="00D84CD9"/>
    <w:rsid w:val="00D84F79"/>
    <w:rsid w:val="00D85229"/>
    <w:rsid w:val="00D85C39"/>
    <w:rsid w:val="00D85F60"/>
    <w:rsid w:val="00D87AA6"/>
    <w:rsid w:val="00D9325C"/>
    <w:rsid w:val="00D96BC6"/>
    <w:rsid w:val="00DA05E4"/>
    <w:rsid w:val="00DA5EA9"/>
    <w:rsid w:val="00DA6A2E"/>
    <w:rsid w:val="00DA74C9"/>
    <w:rsid w:val="00DA7535"/>
    <w:rsid w:val="00DA79E0"/>
    <w:rsid w:val="00DB098D"/>
    <w:rsid w:val="00DB12A4"/>
    <w:rsid w:val="00DB186A"/>
    <w:rsid w:val="00DB1A41"/>
    <w:rsid w:val="00DB1FF9"/>
    <w:rsid w:val="00DB2503"/>
    <w:rsid w:val="00DB27C6"/>
    <w:rsid w:val="00DB5097"/>
    <w:rsid w:val="00DB55D3"/>
    <w:rsid w:val="00DB59FE"/>
    <w:rsid w:val="00DB62F4"/>
    <w:rsid w:val="00DB7213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D750D"/>
    <w:rsid w:val="00DE0762"/>
    <w:rsid w:val="00DE0B6C"/>
    <w:rsid w:val="00DE19C5"/>
    <w:rsid w:val="00DE2E33"/>
    <w:rsid w:val="00DE5B3B"/>
    <w:rsid w:val="00DE70ED"/>
    <w:rsid w:val="00DE77A4"/>
    <w:rsid w:val="00DE7CA2"/>
    <w:rsid w:val="00DF13CA"/>
    <w:rsid w:val="00DF241B"/>
    <w:rsid w:val="00DF386B"/>
    <w:rsid w:val="00DF3E12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109"/>
    <w:rsid w:val="00E046A0"/>
    <w:rsid w:val="00E04E41"/>
    <w:rsid w:val="00E0585E"/>
    <w:rsid w:val="00E058AB"/>
    <w:rsid w:val="00E062F6"/>
    <w:rsid w:val="00E07644"/>
    <w:rsid w:val="00E10038"/>
    <w:rsid w:val="00E11AC1"/>
    <w:rsid w:val="00E11B3F"/>
    <w:rsid w:val="00E126C1"/>
    <w:rsid w:val="00E128C9"/>
    <w:rsid w:val="00E1335E"/>
    <w:rsid w:val="00E13ED7"/>
    <w:rsid w:val="00E15F9B"/>
    <w:rsid w:val="00E172C0"/>
    <w:rsid w:val="00E22E6D"/>
    <w:rsid w:val="00E24066"/>
    <w:rsid w:val="00E250A7"/>
    <w:rsid w:val="00E26D10"/>
    <w:rsid w:val="00E26EF9"/>
    <w:rsid w:val="00E2733F"/>
    <w:rsid w:val="00E31990"/>
    <w:rsid w:val="00E31AD5"/>
    <w:rsid w:val="00E3397F"/>
    <w:rsid w:val="00E35E4B"/>
    <w:rsid w:val="00E405F8"/>
    <w:rsid w:val="00E4158A"/>
    <w:rsid w:val="00E41B33"/>
    <w:rsid w:val="00E41B6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5675B"/>
    <w:rsid w:val="00E56C90"/>
    <w:rsid w:val="00E6408D"/>
    <w:rsid w:val="00E644DA"/>
    <w:rsid w:val="00E66DB4"/>
    <w:rsid w:val="00E670B5"/>
    <w:rsid w:val="00E6781A"/>
    <w:rsid w:val="00E7347E"/>
    <w:rsid w:val="00E736BE"/>
    <w:rsid w:val="00E73CF6"/>
    <w:rsid w:val="00E7447F"/>
    <w:rsid w:val="00E75083"/>
    <w:rsid w:val="00E770F4"/>
    <w:rsid w:val="00E77C08"/>
    <w:rsid w:val="00E80343"/>
    <w:rsid w:val="00E8081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1FC"/>
    <w:rsid w:val="00EA06E1"/>
    <w:rsid w:val="00EA0D84"/>
    <w:rsid w:val="00EA29A2"/>
    <w:rsid w:val="00EA4661"/>
    <w:rsid w:val="00EA5568"/>
    <w:rsid w:val="00EA56BA"/>
    <w:rsid w:val="00EA7050"/>
    <w:rsid w:val="00EA77C2"/>
    <w:rsid w:val="00EB2E13"/>
    <w:rsid w:val="00EB4593"/>
    <w:rsid w:val="00EB5A68"/>
    <w:rsid w:val="00EB620E"/>
    <w:rsid w:val="00EB6905"/>
    <w:rsid w:val="00EC0D32"/>
    <w:rsid w:val="00EC1E45"/>
    <w:rsid w:val="00EC1FCA"/>
    <w:rsid w:val="00EC28BA"/>
    <w:rsid w:val="00EC325B"/>
    <w:rsid w:val="00EC3384"/>
    <w:rsid w:val="00EC36B0"/>
    <w:rsid w:val="00EC4460"/>
    <w:rsid w:val="00EC544C"/>
    <w:rsid w:val="00EC620D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56"/>
    <w:rsid w:val="00EE0290"/>
    <w:rsid w:val="00EE05AB"/>
    <w:rsid w:val="00EE171A"/>
    <w:rsid w:val="00EE19A0"/>
    <w:rsid w:val="00EE2078"/>
    <w:rsid w:val="00EF0FDC"/>
    <w:rsid w:val="00EF27CB"/>
    <w:rsid w:val="00EF5DB8"/>
    <w:rsid w:val="00EF6B20"/>
    <w:rsid w:val="00EF76DC"/>
    <w:rsid w:val="00EF7C98"/>
    <w:rsid w:val="00EF7F70"/>
    <w:rsid w:val="00F008A5"/>
    <w:rsid w:val="00F01903"/>
    <w:rsid w:val="00F03D28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5B1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3B3F"/>
    <w:rsid w:val="00F5526C"/>
    <w:rsid w:val="00F55CE2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3DDE"/>
    <w:rsid w:val="00F7411D"/>
    <w:rsid w:val="00F75049"/>
    <w:rsid w:val="00F75AD8"/>
    <w:rsid w:val="00F76C44"/>
    <w:rsid w:val="00F77DB3"/>
    <w:rsid w:val="00F80E48"/>
    <w:rsid w:val="00F8326F"/>
    <w:rsid w:val="00F84456"/>
    <w:rsid w:val="00F85A02"/>
    <w:rsid w:val="00F85D04"/>
    <w:rsid w:val="00F8653C"/>
    <w:rsid w:val="00F8656D"/>
    <w:rsid w:val="00F86CE9"/>
    <w:rsid w:val="00F87054"/>
    <w:rsid w:val="00F9088B"/>
    <w:rsid w:val="00F92E2E"/>
    <w:rsid w:val="00F93BD4"/>
    <w:rsid w:val="00F942F4"/>
    <w:rsid w:val="00F94BF8"/>
    <w:rsid w:val="00F94EFC"/>
    <w:rsid w:val="00F96E43"/>
    <w:rsid w:val="00FA14CF"/>
    <w:rsid w:val="00FA3239"/>
    <w:rsid w:val="00FA3979"/>
    <w:rsid w:val="00FA3BE0"/>
    <w:rsid w:val="00FA4809"/>
    <w:rsid w:val="00FA54EC"/>
    <w:rsid w:val="00FA6D01"/>
    <w:rsid w:val="00FA6D9C"/>
    <w:rsid w:val="00FA7D19"/>
    <w:rsid w:val="00FA7DEF"/>
    <w:rsid w:val="00FB4362"/>
    <w:rsid w:val="00FB51F4"/>
    <w:rsid w:val="00FB5C1F"/>
    <w:rsid w:val="00FC1DE3"/>
    <w:rsid w:val="00FC29D0"/>
    <w:rsid w:val="00FC2DE4"/>
    <w:rsid w:val="00FC45BE"/>
    <w:rsid w:val="00FC52A3"/>
    <w:rsid w:val="00FC5756"/>
    <w:rsid w:val="00FC672E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9F"/>
    <w:rsid w:val="00FD3FBF"/>
    <w:rsid w:val="00FD4841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3A0E"/>
    <w:rsid w:val="00FF422F"/>
    <w:rsid w:val="00FF44BF"/>
    <w:rsid w:val="03710867"/>
    <w:rsid w:val="08F480B3"/>
    <w:rsid w:val="0A9D7135"/>
    <w:rsid w:val="0EBB5DDC"/>
    <w:rsid w:val="0F9DB2A2"/>
    <w:rsid w:val="0FF3BDFA"/>
    <w:rsid w:val="10387CF7"/>
    <w:rsid w:val="1270E844"/>
    <w:rsid w:val="1304FFD4"/>
    <w:rsid w:val="14961248"/>
    <w:rsid w:val="16BD9752"/>
    <w:rsid w:val="17B6793F"/>
    <w:rsid w:val="1A7965E8"/>
    <w:rsid w:val="1B7FEB83"/>
    <w:rsid w:val="20746E2D"/>
    <w:rsid w:val="24961772"/>
    <w:rsid w:val="252F03DC"/>
    <w:rsid w:val="25A1A1AD"/>
    <w:rsid w:val="27C90B94"/>
    <w:rsid w:val="284288CA"/>
    <w:rsid w:val="29349C0D"/>
    <w:rsid w:val="299F5E83"/>
    <w:rsid w:val="2B34B66B"/>
    <w:rsid w:val="2B8FA9E1"/>
    <w:rsid w:val="30830FFB"/>
    <w:rsid w:val="3173F861"/>
    <w:rsid w:val="339DF227"/>
    <w:rsid w:val="3BF80F33"/>
    <w:rsid w:val="3C4CB356"/>
    <w:rsid w:val="3EBE4D93"/>
    <w:rsid w:val="4753F9DC"/>
    <w:rsid w:val="4936D905"/>
    <w:rsid w:val="4A2DAE2D"/>
    <w:rsid w:val="4A7BC711"/>
    <w:rsid w:val="4A98AC68"/>
    <w:rsid w:val="4B5A781B"/>
    <w:rsid w:val="4B9CA363"/>
    <w:rsid w:val="4CA727A1"/>
    <w:rsid w:val="4D8D7B65"/>
    <w:rsid w:val="4F971C93"/>
    <w:rsid w:val="50D3DB26"/>
    <w:rsid w:val="51A0DCB7"/>
    <w:rsid w:val="5320D0B8"/>
    <w:rsid w:val="53909AEF"/>
    <w:rsid w:val="541E311D"/>
    <w:rsid w:val="5778B45A"/>
    <w:rsid w:val="5987715C"/>
    <w:rsid w:val="5A8AE9B9"/>
    <w:rsid w:val="5D063DD5"/>
    <w:rsid w:val="5D21D927"/>
    <w:rsid w:val="5D3E9C87"/>
    <w:rsid w:val="5FC909E7"/>
    <w:rsid w:val="5FF621A6"/>
    <w:rsid w:val="66372433"/>
    <w:rsid w:val="66725813"/>
    <w:rsid w:val="67305B71"/>
    <w:rsid w:val="69700286"/>
    <w:rsid w:val="69D31E59"/>
    <w:rsid w:val="6BFC7C75"/>
    <w:rsid w:val="6D57A6B5"/>
    <w:rsid w:val="6D741B15"/>
    <w:rsid w:val="70C3F1A1"/>
    <w:rsid w:val="723001A3"/>
    <w:rsid w:val="74196943"/>
    <w:rsid w:val="74DDEC1D"/>
    <w:rsid w:val="7A140EF3"/>
    <w:rsid w:val="7AD7551E"/>
    <w:rsid w:val="7B585454"/>
    <w:rsid w:val="7C61A44C"/>
    <w:rsid w:val="7D103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F800FB4D-BE38-40A8-9D10-1C0FEC9F4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ind w:left="1080"/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hyperlink" Target="mailto:24520453@gm.uit.edu.v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24520147@gm.uit.edu.v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hyperlink" Target="mailto:23520964@gm.uit.edu.vn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1</Pages>
  <Words>1504</Words>
  <Characters>8579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10063</CharactersWithSpaces>
  <SharedDoc>false</SharedDoc>
  <HLinks>
    <vt:vector size="18" baseType="variant">
      <vt:variant>
        <vt:i4>2752527</vt:i4>
      </vt:variant>
      <vt:variant>
        <vt:i4>6</vt:i4>
      </vt:variant>
      <vt:variant>
        <vt:i4>0</vt:i4>
      </vt:variant>
      <vt:variant>
        <vt:i4>5</vt:i4>
      </vt:variant>
      <vt:variant>
        <vt:lpwstr>mailto:24520453@gm.uit.edu.vn</vt:lpwstr>
      </vt:variant>
      <vt:variant>
        <vt:lpwstr/>
      </vt:variant>
      <vt:variant>
        <vt:i4>2818062</vt:i4>
      </vt:variant>
      <vt:variant>
        <vt:i4>3</vt:i4>
      </vt:variant>
      <vt:variant>
        <vt:i4>0</vt:i4>
      </vt:variant>
      <vt:variant>
        <vt:i4>5</vt:i4>
      </vt:variant>
      <vt:variant>
        <vt:lpwstr>mailto:24520147@gm.uit.edu.vn</vt:lpwstr>
      </vt:variant>
      <vt:variant>
        <vt:lpwstr/>
      </vt:variant>
      <vt:variant>
        <vt:i4>2686978</vt:i4>
      </vt:variant>
      <vt:variant>
        <vt:i4>0</vt:i4>
      </vt:variant>
      <vt:variant>
        <vt:i4>0</vt:i4>
      </vt:variant>
      <vt:variant>
        <vt:i4>5</vt:i4>
      </vt:variant>
      <vt:variant>
        <vt:lpwstr>mailto:23520964@gm.uit.edu.vn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Nguyễn Vũ Đức Hạnh</cp:lastModifiedBy>
  <cp:revision>126</cp:revision>
  <cp:lastPrinted>2019-03-26T14:54:00Z</cp:lastPrinted>
  <dcterms:created xsi:type="dcterms:W3CDTF">2025-11-17T01:32:00Z</dcterms:created>
  <dcterms:modified xsi:type="dcterms:W3CDTF">2025-12-01T09:59:00Z</dcterms:modified>
</cp:coreProperties>
</file>